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044" w:rsidRPr="00D91044" w:rsidRDefault="008D3E2E" w:rsidP="00773CE2">
      <w:pPr>
        <w:spacing w:after="0" w:line="276" w:lineRule="auto"/>
        <w:ind w:left="0" w:right="0" w:firstLine="0"/>
        <w:jc w:val="center"/>
        <w:rPr>
          <w:b/>
          <w:color w:val="auto"/>
          <w:sz w:val="32"/>
          <w:szCs w:val="28"/>
          <w:lang w:val="en-US"/>
        </w:rPr>
      </w:pPr>
      <w:bookmarkStart w:id="0" w:name="_Hlk147564052"/>
      <w:r w:rsidRPr="00D91044">
        <w:rPr>
          <w:b/>
          <w:color w:val="auto"/>
          <w:sz w:val="32"/>
          <w:szCs w:val="28"/>
          <w:lang w:val="en-US"/>
        </w:rPr>
        <w:t>2-mavzu:</w:t>
      </w:r>
      <w:r w:rsidRPr="00D91044">
        <w:rPr>
          <w:color w:val="auto"/>
          <w:sz w:val="32"/>
          <w:szCs w:val="28"/>
          <w:lang w:val="en-US"/>
        </w:rPr>
        <w:t xml:space="preserve"> </w:t>
      </w:r>
      <w:r w:rsidRPr="00D91044">
        <w:rPr>
          <w:b/>
          <w:color w:val="auto"/>
          <w:sz w:val="32"/>
          <w:szCs w:val="28"/>
          <w:lang w:val="en-US"/>
        </w:rPr>
        <w:t xml:space="preserve">Matnli axborotlarni qayta ishlash texnologiyasi </w:t>
      </w:r>
    </w:p>
    <w:p w:rsidR="00B45E59" w:rsidRPr="00D91044" w:rsidRDefault="008D3E2E" w:rsidP="00773CE2">
      <w:pPr>
        <w:spacing w:after="0" w:line="276" w:lineRule="auto"/>
        <w:ind w:left="0" w:right="0" w:firstLine="0"/>
        <w:jc w:val="center"/>
        <w:rPr>
          <w:color w:val="auto"/>
          <w:szCs w:val="28"/>
          <w:lang w:val="en-US"/>
        </w:rPr>
      </w:pPr>
      <w:r w:rsidRPr="00D91044">
        <w:rPr>
          <w:b/>
          <w:color w:val="auto"/>
          <w:szCs w:val="28"/>
          <w:lang w:val="en-US"/>
        </w:rPr>
        <w:t xml:space="preserve">Reja: </w:t>
      </w:r>
    </w:p>
    <w:p w:rsidR="00B45E59" w:rsidRPr="00D91044" w:rsidRDefault="008D3E2E">
      <w:pPr>
        <w:numPr>
          <w:ilvl w:val="0"/>
          <w:numId w:val="11"/>
        </w:numPr>
        <w:spacing w:after="0" w:line="276" w:lineRule="auto"/>
        <w:ind w:left="0" w:right="0" w:firstLine="0"/>
        <w:rPr>
          <w:color w:val="auto"/>
          <w:szCs w:val="28"/>
        </w:rPr>
      </w:pPr>
      <w:r w:rsidRPr="00D91044">
        <w:rPr>
          <w:color w:val="auto"/>
          <w:szCs w:val="28"/>
        </w:rPr>
        <w:t xml:space="preserve">Word matn muharriri haqida ma’lumot </w:t>
      </w:r>
    </w:p>
    <w:p w:rsidR="00B45E59" w:rsidRPr="00D91044" w:rsidRDefault="008D3E2E">
      <w:pPr>
        <w:numPr>
          <w:ilvl w:val="0"/>
          <w:numId w:val="11"/>
        </w:numPr>
        <w:spacing w:after="0" w:line="276" w:lineRule="auto"/>
        <w:ind w:left="0" w:right="0" w:firstLine="0"/>
        <w:rPr>
          <w:color w:val="auto"/>
          <w:szCs w:val="28"/>
        </w:rPr>
      </w:pPr>
      <w:r w:rsidRPr="00D91044">
        <w:rPr>
          <w:color w:val="auto"/>
          <w:szCs w:val="28"/>
        </w:rPr>
        <w:t xml:space="preserve">Word dasturidan foydalanish imkoniyatlari </w:t>
      </w:r>
    </w:p>
    <w:p w:rsidR="00B45E59" w:rsidRPr="00D91044" w:rsidRDefault="008D3E2E">
      <w:pPr>
        <w:numPr>
          <w:ilvl w:val="0"/>
          <w:numId w:val="11"/>
        </w:numPr>
        <w:spacing w:after="0" w:line="276" w:lineRule="auto"/>
        <w:ind w:left="0" w:right="0" w:firstLine="0"/>
        <w:rPr>
          <w:color w:val="auto"/>
          <w:szCs w:val="28"/>
        </w:rPr>
      </w:pPr>
      <w:r w:rsidRPr="00D91044">
        <w:rPr>
          <w:color w:val="auto"/>
          <w:szCs w:val="28"/>
        </w:rPr>
        <w:t xml:space="preserve">Hujjatlar bilan ishlash </w:t>
      </w:r>
    </w:p>
    <w:p w:rsidR="00B45E59" w:rsidRPr="00D91044" w:rsidRDefault="008D3E2E" w:rsidP="00773CE2">
      <w:pPr>
        <w:spacing w:after="0" w:line="276" w:lineRule="auto"/>
        <w:ind w:left="0" w:right="0" w:firstLine="0"/>
        <w:jc w:val="center"/>
        <w:rPr>
          <w:color w:val="auto"/>
          <w:szCs w:val="28"/>
        </w:rPr>
      </w:pPr>
      <w:r w:rsidRPr="00D91044">
        <w:rPr>
          <w:b/>
          <w:color w:val="auto"/>
          <w:szCs w:val="28"/>
        </w:rPr>
        <w:t xml:space="preserve"> </w:t>
      </w:r>
    </w:p>
    <w:p w:rsidR="00B45E59" w:rsidRPr="00D91044" w:rsidRDefault="008D3E2E" w:rsidP="00831317">
      <w:pPr>
        <w:spacing w:after="0" w:line="276" w:lineRule="auto"/>
        <w:ind w:left="0" w:right="0" w:firstLine="708"/>
        <w:rPr>
          <w:color w:val="auto"/>
          <w:szCs w:val="28"/>
          <w:lang w:val="en-US"/>
        </w:rPr>
      </w:pPr>
      <w:r w:rsidRPr="00D91044">
        <w:rPr>
          <w:color w:val="auto"/>
          <w:szCs w:val="28"/>
        </w:rPr>
        <w:t xml:space="preserve">Qisqacha qilib aytganda </w:t>
      </w:r>
      <w:r w:rsidRPr="00D91044">
        <w:rPr>
          <w:i/>
          <w:color w:val="auto"/>
          <w:szCs w:val="28"/>
        </w:rPr>
        <w:t xml:space="preserve">word </w:t>
      </w:r>
      <w:r w:rsidRPr="00D91044">
        <w:rPr>
          <w:color w:val="auto"/>
          <w:szCs w:val="28"/>
        </w:rPr>
        <w:t>dasturini ochishingiz bilan dasturda yangi hujjat yaraladi va unga avtomat</w:t>
      </w:r>
      <w:r w:rsidR="00831317" w:rsidRPr="00D91044">
        <w:rPr>
          <w:color w:val="auto"/>
          <w:szCs w:val="28"/>
          <w:lang w:val="en-US"/>
        </w:rPr>
        <w:t>ik</w:t>
      </w:r>
      <w:r w:rsidRPr="00D91044">
        <w:rPr>
          <w:color w:val="auto"/>
          <w:szCs w:val="28"/>
        </w:rPr>
        <w:t xml:space="preserve"> tarzda </w:t>
      </w:r>
      <w:r w:rsidR="00831317" w:rsidRPr="00D91044">
        <w:rPr>
          <w:b/>
          <w:color w:val="auto"/>
          <w:szCs w:val="28"/>
        </w:rPr>
        <w:t>&lt;</w:t>
      </w:r>
      <w:r w:rsidRPr="00D91044">
        <w:rPr>
          <w:b/>
          <w:color w:val="auto"/>
          <w:szCs w:val="28"/>
        </w:rPr>
        <w:t>Дoкyмeнт1</w:t>
      </w:r>
      <w:r w:rsidR="00831317" w:rsidRPr="00D91044">
        <w:rPr>
          <w:b/>
          <w:color w:val="auto"/>
          <w:szCs w:val="28"/>
        </w:rPr>
        <w:t xml:space="preserve">&gt; </w:t>
      </w:r>
      <w:r w:rsidRPr="00D91044">
        <w:rPr>
          <w:color w:val="auto"/>
          <w:szCs w:val="28"/>
        </w:rPr>
        <w:t xml:space="preserve">nomi beriladi. Chapda esa </w:t>
      </w:r>
      <w:r w:rsidRPr="00D91044">
        <w:rPr>
          <w:i/>
          <w:color w:val="auto"/>
          <w:szCs w:val="28"/>
        </w:rPr>
        <w:t xml:space="preserve">Tezkor o‘tish paneli </w:t>
      </w:r>
      <w:r w:rsidRPr="00D91044">
        <w:rPr>
          <w:color w:val="auto"/>
          <w:szCs w:val="28"/>
        </w:rPr>
        <w:t xml:space="preserve">joylashgan. </w:t>
      </w:r>
      <w:r w:rsidRPr="00D91044">
        <w:rPr>
          <w:color w:val="auto"/>
          <w:szCs w:val="28"/>
          <w:lang w:val="en-US"/>
        </w:rPr>
        <w:t>Ushbu</w:t>
      </w:r>
      <w:r w:rsidRPr="00D91044">
        <w:rPr>
          <w:color w:val="auto"/>
          <w:szCs w:val="28"/>
        </w:rPr>
        <w:t xml:space="preserve"> </w:t>
      </w:r>
      <w:r w:rsidRPr="00D91044">
        <w:rPr>
          <w:color w:val="auto"/>
          <w:szCs w:val="28"/>
          <w:lang w:val="en-US"/>
        </w:rPr>
        <w:t>panel</w:t>
      </w:r>
      <w:r w:rsidRPr="00D91044">
        <w:rPr>
          <w:color w:val="auto"/>
          <w:szCs w:val="28"/>
        </w:rPr>
        <w:t xml:space="preserve"> </w:t>
      </w:r>
      <w:r w:rsidRPr="00D91044">
        <w:rPr>
          <w:color w:val="auto"/>
          <w:szCs w:val="28"/>
          <w:lang w:val="en-US"/>
        </w:rPr>
        <w:t>o</w:t>
      </w:r>
      <w:r w:rsidRPr="00D91044">
        <w:rPr>
          <w:color w:val="auto"/>
          <w:szCs w:val="28"/>
        </w:rPr>
        <w:t>‘</w:t>
      </w:r>
      <w:r w:rsidRPr="00D91044">
        <w:rPr>
          <w:color w:val="auto"/>
          <w:szCs w:val="28"/>
          <w:lang w:val="en-US"/>
        </w:rPr>
        <w:t>ta</w:t>
      </w:r>
      <w:r w:rsidRPr="00D91044">
        <w:rPr>
          <w:color w:val="auto"/>
          <w:szCs w:val="28"/>
        </w:rPr>
        <w:t xml:space="preserve"> </w:t>
      </w:r>
      <w:r w:rsidRPr="00D91044">
        <w:rPr>
          <w:color w:val="auto"/>
          <w:szCs w:val="28"/>
          <w:lang w:val="en-US"/>
        </w:rPr>
        <w:t>moslashuvchan</w:t>
      </w:r>
      <w:r w:rsidRPr="00D91044">
        <w:rPr>
          <w:color w:val="auto"/>
          <w:szCs w:val="28"/>
        </w:rPr>
        <w:t xml:space="preserve"> </w:t>
      </w:r>
      <w:proofErr w:type="gramStart"/>
      <w:r w:rsidR="00831317" w:rsidRPr="00D91044">
        <w:rPr>
          <w:color w:val="auto"/>
          <w:szCs w:val="28"/>
          <w:lang w:val="en-US"/>
        </w:rPr>
        <w:t>bo</w:t>
      </w:r>
      <w:r w:rsidR="00831317" w:rsidRPr="00D91044">
        <w:rPr>
          <w:color w:val="auto"/>
          <w:szCs w:val="28"/>
        </w:rPr>
        <w:t>‘</w:t>
      </w:r>
      <w:r w:rsidR="00831317" w:rsidRPr="00D91044">
        <w:rPr>
          <w:color w:val="auto"/>
          <w:szCs w:val="28"/>
          <w:lang w:val="en-US"/>
        </w:rPr>
        <w:t>lib</w:t>
      </w:r>
      <w:proofErr w:type="gramEnd"/>
      <w:r w:rsidR="00831317" w:rsidRPr="00D91044">
        <w:rPr>
          <w:color w:val="auto"/>
          <w:szCs w:val="28"/>
        </w:rPr>
        <w:t xml:space="preserve">, </w:t>
      </w:r>
      <w:r w:rsidRPr="00D91044">
        <w:rPr>
          <w:color w:val="auto"/>
          <w:szCs w:val="28"/>
          <w:lang w:val="en-US"/>
        </w:rPr>
        <w:t>o</w:t>
      </w:r>
      <w:r w:rsidRPr="00D91044">
        <w:rPr>
          <w:color w:val="auto"/>
          <w:szCs w:val="28"/>
        </w:rPr>
        <w:t>‘</w:t>
      </w:r>
      <w:r w:rsidRPr="00D91044">
        <w:rPr>
          <w:color w:val="auto"/>
          <w:szCs w:val="28"/>
          <w:lang w:val="en-US"/>
        </w:rPr>
        <w:t>zingizga</w:t>
      </w:r>
      <w:r w:rsidRPr="00D91044">
        <w:rPr>
          <w:color w:val="auto"/>
          <w:szCs w:val="28"/>
        </w:rPr>
        <w:t xml:space="preserve"> </w:t>
      </w:r>
      <w:r w:rsidRPr="00D91044">
        <w:rPr>
          <w:color w:val="auto"/>
          <w:szCs w:val="28"/>
          <w:lang w:val="en-US"/>
        </w:rPr>
        <w:t>qulay</w:t>
      </w:r>
      <w:r w:rsidRPr="00D91044">
        <w:rPr>
          <w:color w:val="auto"/>
          <w:szCs w:val="28"/>
        </w:rPr>
        <w:t xml:space="preserve"> </w:t>
      </w:r>
      <w:r w:rsidRPr="00D91044">
        <w:rPr>
          <w:color w:val="auto"/>
          <w:szCs w:val="28"/>
          <w:lang w:val="en-US"/>
        </w:rPr>
        <w:t>qilib</w:t>
      </w:r>
      <w:r w:rsidRPr="00D91044">
        <w:rPr>
          <w:color w:val="auto"/>
          <w:szCs w:val="28"/>
        </w:rPr>
        <w:t xml:space="preserve">, </w:t>
      </w:r>
      <w:r w:rsidRPr="00D91044">
        <w:rPr>
          <w:color w:val="auto"/>
          <w:szCs w:val="28"/>
          <w:lang w:val="en-US"/>
        </w:rPr>
        <w:t>moslashtirib</w:t>
      </w:r>
      <w:r w:rsidRPr="00D91044">
        <w:rPr>
          <w:color w:val="auto"/>
          <w:szCs w:val="28"/>
        </w:rPr>
        <w:t xml:space="preserve"> </w:t>
      </w:r>
      <w:r w:rsidRPr="00D91044">
        <w:rPr>
          <w:color w:val="auto"/>
          <w:szCs w:val="28"/>
          <w:lang w:val="en-US"/>
        </w:rPr>
        <w:t>olishingiz</w:t>
      </w:r>
      <w:r w:rsidRPr="00D91044">
        <w:rPr>
          <w:color w:val="auto"/>
          <w:szCs w:val="28"/>
        </w:rPr>
        <w:t xml:space="preserve"> </w:t>
      </w:r>
      <w:r w:rsidRPr="00D91044">
        <w:rPr>
          <w:color w:val="auto"/>
          <w:szCs w:val="28"/>
          <w:lang w:val="en-US"/>
        </w:rPr>
        <w:t>mumkin</w:t>
      </w:r>
      <w:r w:rsidRPr="00D91044">
        <w:rPr>
          <w:color w:val="auto"/>
          <w:szCs w:val="28"/>
        </w:rPr>
        <w:t xml:space="preserve">. </w:t>
      </w:r>
      <w:r w:rsidRPr="00D91044">
        <w:rPr>
          <w:color w:val="auto"/>
          <w:szCs w:val="28"/>
          <w:lang w:val="en-US"/>
        </w:rPr>
        <w:t xml:space="preserve">Tezkor o‘tish panelining tagida birinchi </w:t>
      </w:r>
      <w:proofErr w:type="gramStart"/>
      <w:r w:rsidRPr="00D91044">
        <w:rPr>
          <w:color w:val="auto"/>
          <w:szCs w:val="28"/>
          <w:lang w:val="en-US"/>
        </w:rPr>
        <w:t>bo‘lib</w:t>
      </w:r>
      <w:proofErr w:type="gramEnd"/>
      <w:r w:rsidRPr="00D91044">
        <w:rPr>
          <w:color w:val="auto"/>
          <w:szCs w:val="28"/>
          <w:lang w:val="en-US"/>
        </w:rPr>
        <w:t xml:space="preserve"> turgan va </w:t>
      </w:r>
      <w:r w:rsidRPr="00D91044">
        <w:rPr>
          <w:i/>
          <w:color w:val="auto"/>
          <w:szCs w:val="28"/>
          <w:lang w:val="en-US"/>
        </w:rPr>
        <w:t xml:space="preserve">word </w:t>
      </w:r>
      <w:r w:rsidRPr="00D91044">
        <w:rPr>
          <w:color w:val="auto"/>
          <w:szCs w:val="28"/>
          <w:lang w:val="en-US"/>
        </w:rPr>
        <w:t xml:space="preserve">dasturining asosiy tugmalaridan bo‘lgan </w:t>
      </w:r>
      <w:r w:rsidR="00831317" w:rsidRPr="00D91044">
        <w:rPr>
          <w:b/>
          <w:color w:val="auto"/>
          <w:szCs w:val="28"/>
          <w:lang w:val="en-US"/>
        </w:rPr>
        <w:t>&lt;</w:t>
      </w:r>
      <w:r w:rsidRPr="00D91044">
        <w:rPr>
          <w:b/>
          <w:color w:val="auto"/>
          <w:szCs w:val="28"/>
        </w:rPr>
        <w:t>Ф</w:t>
      </w:r>
      <w:r w:rsidRPr="00D91044">
        <w:rPr>
          <w:b/>
          <w:color w:val="auto"/>
          <w:szCs w:val="28"/>
          <w:lang w:val="en-US"/>
        </w:rPr>
        <w:t>a</w:t>
      </w:r>
      <w:r w:rsidRPr="00D91044">
        <w:rPr>
          <w:b/>
          <w:color w:val="auto"/>
          <w:szCs w:val="28"/>
        </w:rPr>
        <w:t>йл</w:t>
      </w:r>
      <w:r w:rsidRPr="00D91044">
        <w:rPr>
          <w:b/>
          <w:color w:val="auto"/>
          <w:szCs w:val="28"/>
          <w:lang w:val="en-US"/>
        </w:rPr>
        <w:t xml:space="preserve"> – Fayl</w:t>
      </w:r>
      <w:r w:rsidR="00831317" w:rsidRPr="00D91044">
        <w:rPr>
          <w:b/>
          <w:color w:val="auto"/>
          <w:szCs w:val="28"/>
          <w:lang w:val="en-US"/>
        </w:rPr>
        <w:t>&gt;</w:t>
      </w:r>
      <w:r w:rsidRPr="00D91044">
        <w:rPr>
          <w:b/>
          <w:color w:val="auto"/>
          <w:szCs w:val="28"/>
          <w:lang w:val="en-US"/>
        </w:rPr>
        <w:t xml:space="preserve"> </w:t>
      </w:r>
      <w:r w:rsidRPr="00D91044">
        <w:rPr>
          <w:color w:val="auto"/>
          <w:szCs w:val="28"/>
          <w:lang w:val="en-US"/>
        </w:rPr>
        <w:t xml:space="preserve">menyusi tugmasi joylashgan. </w:t>
      </w:r>
      <w:proofErr w:type="gramStart"/>
      <w:r w:rsidRPr="00D91044">
        <w:rPr>
          <w:color w:val="auto"/>
          <w:szCs w:val="28"/>
          <w:lang w:val="en-US"/>
        </w:rPr>
        <w:t xml:space="preserve">Bu </w:t>
      </w:r>
      <w:r w:rsidR="00831317" w:rsidRPr="00D91044">
        <w:rPr>
          <w:color w:val="auto"/>
          <w:szCs w:val="28"/>
          <w:lang w:val="en-US"/>
        </w:rPr>
        <w:t>y</w:t>
      </w:r>
      <w:r w:rsidRPr="00D91044">
        <w:rPr>
          <w:color w:val="auto"/>
          <w:szCs w:val="28"/>
        </w:rPr>
        <w:t>е</w:t>
      </w:r>
      <w:r w:rsidRPr="00D91044">
        <w:rPr>
          <w:color w:val="auto"/>
          <w:szCs w:val="28"/>
          <w:lang w:val="en-US"/>
        </w:rPr>
        <w:t>rdan fayl bilan amalga oshiriladigan barcha funksiyalarni topishimiz mumkin.</w:t>
      </w:r>
      <w:proofErr w:type="gramEnd"/>
      <w:r w:rsidRPr="00D91044">
        <w:rPr>
          <w:color w:val="auto"/>
          <w:szCs w:val="28"/>
          <w:lang w:val="en-US"/>
        </w:rPr>
        <w:t xml:space="preserve"> Menyu punktlari orasidagi ayrim punktlarda punkt nomidan keyin strelka (1-rasmda, qizil aylanaga olingan) borligini </w:t>
      </w:r>
      <w:proofErr w:type="gramStart"/>
      <w:r w:rsidRPr="00D91044">
        <w:rPr>
          <w:color w:val="auto"/>
          <w:szCs w:val="28"/>
          <w:lang w:val="en-US"/>
        </w:rPr>
        <w:t>ko‘rishimiz</w:t>
      </w:r>
      <w:proofErr w:type="gramEnd"/>
      <w:r w:rsidRPr="00D91044">
        <w:rPr>
          <w:color w:val="auto"/>
          <w:szCs w:val="28"/>
          <w:lang w:val="en-US"/>
        </w:rPr>
        <w:t xml:space="preserve"> mumkin. Ushbu strelkalar punkt ichida </w:t>
      </w:r>
      <w:proofErr w:type="gramStart"/>
      <w:r w:rsidRPr="00D91044">
        <w:rPr>
          <w:color w:val="auto"/>
          <w:szCs w:val="28"/>
          <w:lang w:val="en-US"/>
        </w:rPr>
        <w:t>yana</w:t>
      </w:r>
      <w:proofErr w:type="gramEnd"/>
      <w:r w:rsidRPr="00D91044">
        <w:rPr>
          <w:color w:val="auto"/>
          <w:szCs w:val="28"/>
          <w:lang w:val="en-US"/>
        </w:rPr>
        <w:t xml:space="preserve"> qo‘shimcha funksiyalar borligini bildiradi. Bulardan tashqari pastda </w:t>
      </w:r>
      <w:r w:rsidRPr="00D91044">
        <w:rPr>
          <w:i/>
          <w:color w:val="auto"/>
          <w:szCs w:val="28"/>
          <w:lang w:val="en-US"/>
        </w:rPr>
        <w:t xml:space="preserve">word </w:t>
      </w:r>
      <w:r w:rsidRPr="00D91044">
        <w:rPr>
          <w:color w:val="auto"/>
          <w:szCs w:val="28"/>
          <w:lang w:val="en-US"/>
        </w:rPr>
        <w:t xml:space="preserve">sozlamalar tugmasini ham </w:t>
      </w:r>
      <w:proofErr w:type="gramStart"/>
      <w:r w:rsidRPr="00D91044">
        <w:rPr>
          <w:color w:val="auto"/>
          <w:szCs w:val="28"/>
          <w:lang w:val="en-US"/>
        </w:rPr>
        <w:t>ko‘rishimiz</w:t>
      </w:r>
      <w:proofErr w:type="gramEnd"/>
      <w:r w:rsidRPr="00D91044">
        <w:rPr>
          <w:color w:val="auto"/>
          <w:szCs w:val="28"/>
          <w:lang w:val="en-US"/>
        </w:rPr>
        <w:t xml:space="preserve"> mumkin (1-rasmda, qizil to‘rtburchakka olingan). </w:t>
      </w:r>
    </w:p>
    <w:p w:rsidR="00B45E59" w:rsidRPr="00D91044" w:rsidRDefault="008D3E2E" w:rsidP="00831317">
      <w:pPr>
        <w:spacing w:after="0" w:line="276" w:lineRule="auto"/>
        <w:ind w:left="0" w:right="0" w:firstLine="0"/>
        <w:jc w:val="center"/>
        <w:rPr>
          <w:color w:val="auto"/>
          <w:szCs w:val="28"/>
          <w:lang w:val="en-US"/>
        </w:rPr>
      </w:pPr>
      <w:r w:rsidRPr="00D91044">
        <w:rPr>
          <w:noProof/>
          <w:color w:val="auto"/>
          <w:szCs w:val="28"/>
        </w:rPr>
        <w:drawing>
          <wp:inline distT="0" distB="0" distL="0" distR="0" wp14:anchorId="063598FB" wp14:editId="513A8DD4">
            <wp:extent cx="4756149" cy="2527300"/>
            <wp:effectExtent l="0" t="0" r="6985" b="6350"/>
            <wp:docPr id="8942" name="Picture 8942"/>
            <wp:cNvGraphicFramePr/>
            <a:graphic xmlns:a="http://schemas.openxmlformats.org/drawingml/2006/main">
              <a:graphicData uri="http://schemas.openxmlformats.org/drawingml/2006/picture">
                <pic:pic xmlns:pic="http://schemas.openxmlformats.org/drawingml/2006/picture">
                  <pic:nvPicPr>
                    <pic:cNvPr id="8942" name="Picture 8942"/>
                    <pic:cNvPicPr/>
                  </pic:nvPicPr>
                  <pic:blipFill>
                    <a:blip r:embed="rId9"/>
                    <a:stretch>
                      <a:fillRect/>
                    </a:stretch>
                  </pic:blipFill>
                  <pic:spPr>
                    <a:xfrm>
                      <a:off x="0" y="0"/>
                      <a:ext cx="4756149" cy="2527300"/>
                    </a:xfrm>
                    <a:prstGeom prst="rect">
                      <a:avLst/>
                    </a:prstGeom>
                  </pic:spPr>
                </pic:pic>
              </a:graphicData>
            </a:graphic>
          </wp:inline>
        </w:drawing>
      </w:r>
    </w:p>
    <w:p w:rsidR="00AD4C41" w:rsidRDefault="00AD4C41" w:rsidP="00AD4C41">
      <w:pPr>
        <w:spacing w:after="0" w:line="276" w:lineRule="auto"/>
        <w:ind w:left="0" w:right="0" w:firstLine="0"/>
        <w:jc w:val="center"/>
        <w:rPr>
          <w:color w:val="auto"/>
          <w:szCs w:val="28"/>
          <w:lang w:val="en-US"/>
        </w:rPr>
      </w:pPr>
      <w:proofErr w:type="gramStart"/>
      <w:r w:rsidRPr="00AD4C41">
        <w:rPr>
          <w:b/>
          <w:color w:val="auto"/>
          <w:szCs w:val="28"/>
          <w:lang w:val="en-US"/>
        </w:rPr>
        <w:t>1-rasm.</w:t>
      </w:r>
      <w:proofErr w:type="gramEnd"/>
      <w:r>
        <w:rPr>
          <w:color w:val="auto"/>
          <w:szCs w:val="28"/>
          <w:lang w:val="en-US"/>
        </w:rPr>
        <w:t xml:space="preserve"> Fayl menyusi koʻrinishi</w:t>
      </w:r>
    </w:p>
    <w:p w:rsidR="00B45E59" w:rsidRPr="00D91044" w:rsidRDefault="00DE63DB" w:rsidP="00773CE2">
      <w:pPr>
        <w:spacing w:after="0" w:line="276" w:lineRule="auto"/>
        <w:ind w:left="0" w:right="0" w:firstLine="0"/>
        <w:rPr>
          <w:color w:val="auto"/>
          <w:szCs w:val="28"/>
          <w:lang w:val="en-US"/>
        </w:rPr>
      </w:pPr>
      <w:r w:rsidRPr="00D91044">
        <w:rPr>
          <w:color w:val="auto"/>
          <w:szCs w:val="28"/>
          <w:lang w:val="en-US"/>
        </w:rPr>
        <w:t xml:space="preserve">Biz, albatta mavzularimiz davomida </w:t>
      </w:r>
      <w:r w:rsidRPr="00D91044">
        <w:rPr>
          <w:b/>
          <w:color w:val="auto"/>
          <w:szCs w:val="28"/>
        </w:rPr>
        <w:t>Па</w:t>
      </w:r>
      <w:r w:rsidRPr="00D91044">
        <w:rPr>
          <w:b/>
          <w:color w:val="auto"/>
          <w:szCs w:val="28"/>
          <w:lang w:val="en-US"/>
        </w:rPr>
        <w:t>p</w:t>
      </w:r>
      <w:r w:rsidRPr="00D91044">
        <w:rPr>
          <w:b/>
          <w:color w:val="auto"/>
          <w:szCs w:val="28"/>
        </w:rPr>
        <w:t>амет</w:t>
      </w:r>
      <w:r w:rsidRPr="00D91044">
        <w:rPr>
          <w:b/>
          <w:color w:val="auto"/>
          <w:szCs w:val="28"/>
          <w:lang w:val="en-US"/>
        </w:rPr>
        <w:t>p</w:t>
      </w:r>
      <w:r w:rsidRPr="00D91044">
        <w:rPr>
          <w:b/>
          <w:color w:val="auto"/>
          <w:szCs w:val="28"/>
        </w:rPr>
        <w:t>ы</w:t>
      </w:r>
      <w:r w:rsidRPr="00D91044">
        <w:rPr>
          <w:b/>
          <w:color w:val="auto"/>
          <w:szCs w:val="28"/>
          <w:lang w:val="en-US"/>
        </w:rPr>
        <w:t xml:space="preserve"> Word – Word sozlamalari </w:t>
      </w:r>
      <w:r w:rsidRPr="00D91044">
        <w:rPr>
          <w:color w:val="auto"/>
          <w:szCs w:val="28"/>
          <w:lang w:val="en-US"/>
        </w:rPr>
        <w:t xml:space="preserve">nomli dastur sozlamalarini </w:t>
      </w:r>
      <w:proofErr w:type="gramStart"/>
      <w:r w:rsidRPr="00D91044">
        <w:rPr>
          <w:color w:val="auto"/>
          <w:szCs w:val="28"/>
          <w:lang w:val="en-US"/>
        </w:rPr>
        <w:t>ko‘rib</w:t>
      </w:r>
      <w:proofErr w:type="gramEnd"/>
      <w:r w:rsidRPr="00D91044">
        <w:rPr>
          <w:color w:val="auto"/>
          <w:szCs w:val="28"/>
          <w:lang w:val="en-US"/>
        </w:rPr>
        <w:t xml:space="preserve"> chiqamiz va dasturni bajaradigan ishlarimizga mos ravishda sozlab olamiz.</w:t>
      </w:r>
      <w:r w:rsidR="002309D8" w:rsidRPr="00D91044">
        <w:rPr>
          <w:color w:val="auto"/>
          <w:szCs w:val="28"/>
          <w:lang w:val="en-US"/>
        </w:rPr>
        <w:t xml:space="preserve"> </w:t>
      </w:r>
    </w:p>
    <w:p w:rsidR="00B45E59" w:rsidRPr="00D91044" w:rsidRDefault="008D3E2E" w:rsidP="00773CE2">
      <w:pPr>
        <w:spacing w:after="0" w:line="276" w:lineRule="auto"/>
        <w:ind w:left="0" w:right="0" w:firstLine="0"/>
        <w:jc w:val="center"/>
        <w:rPr>
          <w:color w:val="auto"/>
          <w:szCs w:val="28"/>
          <w:lang w:val="en-US"/>
        </w:rPr>
      </w:pPr>
      <w:r w:rsidRPr="00D91044">
        <w:rPr>
          <w:noProof/>
          <w:color w:val="auto"/>
          <w:szCs w:val="28"/>
        </w:rPr>
        <w:lastRenderedPageBreak/>
        <w:drawing>
          <wp:inline distT="0" distB="0" distL="0" distR="0" wp14:anchorId="4E5FE424" wp14:editId="4FC02905">
            <wp:extent cx="5369357" cy="2461650"/>
            <wp:effectExtent l="0" t="0" r="3175" b="0"/>
            <wp:docPr id="8944" name="Picture 8944"/>
            <wp:cNvGraphicFramePr/>
            <a:graphic xmlns:a="http://schemas.openxmlformats.org/drawingml/2006/main">
              <a:graphicData uri="http://schemas.openxmlformats.org/drawingml/2006/picture">
                <pic:pic xmlns:pic="http://schemas.openxmlformats.org/drawingml/2006/picture">
                  <pic:nvPicPr>
                    <pic:cNvPr id="8944" name="Picture 8944"/>
                    <pic:cNvPicPr/>
                  </pic:nvPicPr>
                  <pic:blipFill>
                    <a:blip r:embed="rId10"/>
                    <a:stretch>
                      <a:fillRect/>
                    </a:stretch>
                  </pic:blipFill>
                  <pic:spPr>
                    <a:xfrm>
                      <a:off x="0" y="0"/>
                      <a:ext cx="5374108" cy="2463828"/>
                    </a:xfrm>
                    <a:prstGeom prst="rect">
                      <a:avLst/>
                    </a:prstGeom>
                  </pic:spPr>
                </pic:pic>
              </a:graphicData>
            </a:graphic>
          </wp:inline>
        </w:drawing>
      </w:r>
    </w:p>
    <w:p w:rsidR="00AD4C41" w:rsidRDefault="00AD4C41" w:rsidP="00AD4C41">
      <w:pPr>
        <w:spacing w:after="0" w:line="276" w:lineRule="auto"/>
        <w:ind w:left="0" w:right="0" w:firstLine="0"/>
        <w:jc w:val="center"/>
        <w:rPr>
          <w:color w:val="auto"/>
          <w:szCs w:val="28"/>
          <w:lang w:val="en-US"/>
        </w:rPr>
      </w:pPr>
      <w:proofErr w:type="gramStart"/>
      <w:r w:rsidRPr="00AD4C41">
        <w:rPr>
          <w:b/>
          <w:color w:val="auto"/>
          <w:szCs w:val="28"/>
          <w:lang w:val="en-US"/>
        </w:rPr>
        <w:t>2-rasm.</w:t>
      </w:r>
      <w:proofErr w:type="gramEnd"/>
      <w:r>
        <w:rPr>
          <w:color w:val="auto"/>
          <w:szCs w:val="28"/>
          <w:lang w:val="en-US"/>
        </w:rPr>
        <w:t xml:space="preserve"> Fayl menyusidagi farq</w:t>
      </w:r>
    </w:p>
    <w:p w:rsidR="00B45E59" w:rsidRPr="00D91044" w:rsidRDefault="008D3E2E" w:rsidP="00831317">
      <w:pPr>
        <w:spacing w:after="0" w:line="276" w:lineRule="auto"/>
        <w:ind w:left="0" w:right="0" w:firstLine="0"/>
        <w:rPr>
          <w:color w:val="auto"/>
          <w:szCs w:val="28"/>
          <w:lang w:val="en-US"/>
        </w:rPr>
      </w:pPr>
      <w:r w:rsidRPr="00D91044">
        <w:rPr>
          <w:color w:val="auto"/>
          <w:szCs w:val="28"/>
          <w:lang w:val="en-US"/>
        </w:rPr>
        <w:t xml:space="preserve">Agar biz hech bir buyruqni tanlamasdan, shunchaki menyu ustida kursorni tutib tursak, menyuning o‘ng tarafida </w:t>
      </w:r>
      <w:r w:rsidRPr="00D91044">
        <w:rPr>
          <w:i/>
          <w:color w:val="auto"/>
          <w:szCs w:val="28"/>
          <w:lang w:val="en-US"/>
        </w:rPr>
        <w:t xml:space="preserve">Word </w:t>
      </w:r>
      <w:r w:rsidRPr="00D91044">
        <w:rPr>
          <w:color w:val="auto"/>
          <w:szCs w:val="28"/>
          <w:lang w:val="en-US"/>
        </w:rPr>
        <w:t xml:space="preserve">dasturida oxirgi </w:t>
      </w:r>
      <w:proofErr w:type="gramStart"/>
      <w:r w:rsidRPr="00D91044">
        <w:rPr>
          <w:color w:val="auto"/>
          <w:szCs w:val="28"/>
          <w:lang w:val="en-US"/>
        </w:rPr>
        <w:t>marta</w:t>
      </w:r>
      <w:proofErr w:type="gramEnd"/>
      <w:r w:rsidRPr="00D91044">
        <w:rPr>
          <w:color w:val="auto"/>
          <w:szCs w:val="28"/>
          <w:lang w:val="en-US"/>
        </w:rPr>
        <w:t xml:space="preserve"> ochilgan hujjatlar ro‘yxatini ko‘rishimiz mumkin (2- rasmda qizil to‘rtburchakka olingan). </w:t>
      </w:r>
      <w:proofErr w:type="gramStart"/>
      <w:r w:rsidRPr="00D91044">
        <w:rPr>
          <w:i/>
          <w:color w:val="auto"/>
          <w:szCs w:val="28"/>
          <w:lang w:val="en-US"/>
        </w:rPr>
        <w:t xml:space="preserve">Word 2016 </w:t>
      </w:r>
      <w:r w:rsidRPr="00D91044">
        <w:rPr>
          <w:color w:val="auto"/>
          <w:szCs w:val="28"/>
          <w:lang w:val="en-US"/>
        </w:rPr>
        <w:t xml:space="preserve">dasturida esa bu ro‘yxatni, </w:t>
      </w:r>
      <w:r w:rsidR="00831317" w:rsidRPr="00D91044">
        <w:rPr>
          <w:color w:val="auto"/>
          <w:szCs w:val="28"/>
          <w:lang w:val="en-US"/>
        </w:rPr>
        <w:t>&lt;</w:t>
      </w:r>
      <w:r w:rsidRPr="00D91044">
        <w:rPr>
          <w:b/>
          <w:color w:val="auto"/>
          <w:szCs w:val="28"/>
        </w:rPr>
        <w:t>Ф</w:t>
      </w:r>
      <w:r w:rsidRPr="00D91044">
        <w:rPr>
          <w:b/>
          <w:color w:val="auto"/>
          <w:szCs w:val="28"/>
          <w:lang w:val="en-US"/>
        </w:rPr>
        <w:t>a</w:t>
      </w:r>
      <w:r w:rsidRPr="00D91044">
        <w:rPr>
          <w:b/>
          <w:color w:val="auto"/>
          <w:szCs w:val="28"/>
        </w:rPr>
        <w:t>йл</w:t>
      </w:r>
      <w:r w:rsidRPr="00D91044">
        <w:rPr>
          <w:b/>
          <w:color w:val="auto"/>
          <w:szCs w:val="28"/>
          <w:lang w:val="en-US"/>
        </w:rPr>
        <w:t xml:space="preserve"> </w:t>
      </w:r>
      <w:r w:rsidR="00831317" w:rsidRPr="00D91044">
        <w:rPr>
          <w:color w:val="auto"/>
          <w:szCs w:val="28"/>
          <w:lang w:val="en-US"/>
        </w:rPr>
        <w:t>–</w:t>
      </w:r>
      <w:r w:rsidRPr="00D91044">
        <w:rPr>
          <w:color w:val="auto"/>
          <w:szCs w:val="28"/>
          <w:lang w:val="en-US"/>
        </w:rPr>
        <w:t xml:space="preserve"> </w:t>
      </w:r>
      <w:r w:rsidRPr="00D91044">
        <w:rPr>
          <w:b/>
          <w:color w:val="auto"/>
          <w:szCs w:val="28"/>
          <w:lang w:val="en-US"/>
        </w:rPr>
        <w:t>Fayl</w:t>
      </w:r>
      <w:r w:rsidR="00831317" w:rsidRPr="00D91044">
        <w:rPr>
          <w:b/>
          <w:color w:val="auto"/>
          <w:szCs w:val="28"/>
          <w:lang w:val="en-US"/>
        </w:rPr>
        <w:t>&gt;</w:t>
      </w:r>
      <w:r w:rsidRPr="00D91044">
        <w:rPr>
          <w:b/>
          <w:color w:val="auto"/>
          <w:szCs w:val="28"/>
          <w:lang w:val="en-US"/>
        </w:rPr>
        <w:t xml:space="preserve"> </w:t>
      </w:r>
      <w:r w:rsidRPr="00D91044">
        <w:rPr>
          <w:color w:val="auto"/>
          <w:szCs w:val="28"/>
          <w:lang w:val="en-US"/>
        </w:rPr>
        <w:t xml:space="preserve">menyusidagi </w:t>
      </w:r>
      <w:r w:rsidR="00831317" w:rsidRPr="00D91044">
        <w:rPr>
          <w:color w:val="auto"/>
          <w:szCs w:val="28"/>
          <w:lang w:val="en-US"/>
        </w:rPr>
        <w:t>&lt;</w:t>
      </w:r>
      <w:r w:rsidRPr="00D91044">
        <w:rPr>
          <w:b/>
          <w:color w:val="auto"/>
          <w:szCs w:val="28"/>
          <w:lang w:val="en-US"/>
        </w:rPr>
        <w:t>O</w:t>
      </w:r>
      <w:r w:rsidRPr="00D91044">
        <w:rPr>
          <w:b/>
          <w:color w:val="auto"/>
          <w:szCs w:val="28"/>
        </w:rPr>
        <w:t>тк</w:t>
      </w:r>
      <w:r w:rsidRPr="00D91044">
        <w:rPr>
          <w:b/>
          <w:color w:val="auto"/>
          <w:szCs w:val="28"/>
          <w:lang w:val="en-US"/>
        </w:rPr>
        <w:t>p</w:t>
      </w:r>
      <w:r w:rsidRPr="00D91044">
        <w:rPr>
          <w:b/>
          <w:color w:val="auto"/>
          <w:szCs w:val="28"/>
        </w:rPr>
        <w:t>ыть</w:t>
      </w:r>
      <w:r w:rsidRPr="00D91044">
        <w:rPr>
          <w:b/>
          <w:color w:val="auto"/>
          <w:szCs w:val="28"/>
          <w:lang w:val="en-US"/>
        </w:rPr>
        <w:t xml:space="preserve"> – Ochish</w:t>
      </w:r>
      <w:r w:rsidR="00831317" w:rsidRPr="00D91044">
        <w:rPr>
          <w:b/>
          <w:color w:val="auto"/>
          <w:szCs w:val="28"/>
          <w:lang w:val="en-US"/>
        </w:rPr>
        <w:t>&gt;</w:t>
      </w:r>
      <w:r w:rsidRPr="00D91044">
        <w:rPr>
          <w:b/>
          <w:color w:val="auto"/>
          <w:szCs w:val="28"/>
          <w:lang w:val="en-US"/>
        </w:rPr>
        <w:t xml:space="preserve"> </w:t>
      </w:r>
      <w:r w:rsidRPr="00D91044">
        <w:rPr>
          <w:color w:val="auto"/>
          <w:szCs w:val="28"/>
          <w:lang w:val="en-US"/>
        </w:rPr>
        <w:t>punktini tanlab, uning ichidan topamiz.</w:t>
      </w:r>
      <w:proofErr w:type="gramEnd"/>
      <w:r w:rsidRPr="00D91044">
        <w:rPr>
          <w:color w:val="auto"/>
          <w:szCs w:val="28"/>
          <w:lang w:val="en-US"/>
        </w:rPr>
        <w:t xml:space="preserve"> </w:t>
      </w:r>
    </w:p>
    <w:p w:rsidR="00B45E59" w:rsidRPr="00D91044" w:rsidRDefault="008D3E2E" w:rsidP="00ED64E3">
      <w:pPr>
        <w:spacing w:after="0" w:line="276" w:lineRule="auto"/>
        <w:ind w:left="0" w:right="0" w:firstLine="708"/>
        <w:rPr>
          <w:color w:val="auto"/>
          <w:szCs w:val="28"/>
          <w:lang w:val="en-US"/>
        </w:rPr>
      </w:pPr>
      <w:r w:rsidRPr="00D91044">
        <w:rPr>
          <w:i/>
          <w:color w:val="auto"/>
          <w:szCs w:val="28"/>
          <w:lang w:val="en-US"/>
        </w:rPr>
        <w:t xml:space="preserve">Word 2007 </w:t>
      </w:r>
      <w:r w:rsidRPr="00D91044">
        <w:rPr>
          <w:color w:val="auto"/>
          <w:szCs w:val="28"/>
          <w:lang w:val="en-US"/>
        </w:rPr>
        <w:t xml:space="preserve">dasturida oxirgi </w:t>
      </w:r>
      <w:proofErr w:type="gramStart"/>
      <w:r w:rsidRPr="00D91044">
        <w:rPr>
          <w:color w:val="auto"/>
          <w:szCs w:val="28"/>
          <w:lang w:val="en-US"/>
        </w:rPr>
        <w:t>marta</w:t>
      </w:r>
      <w:proofErr w:type="gramEnd"/>
      <w:r w:rsidRPr="00D91044">
        <w:rPr>
          <w:color w:val="auto"/>
          <w:szCs w:val="28"/>
          <w:lang w:val="en-US"/>
        </w:rPr>
        <w:t xml:space="preserve"> ochilgan hujjat nomlarining o‘ng tarafida o‘xshash</w:t>
      </w:r>
      <w:r w:rsidR="002309D8" w:rsidRPr="00D91044">
        <w:rPr>
          <w:color w:val="auto"/>
          <w:szCs w:val="28"/>
          <w:lang w:val="en-US"/>
        </w:rPr>
        <w:t xml:space="preserve"> </w:t>
      </w:r>
      <w:r w:rsidRPr="00D91044">
        <w:rPr>
          <w:color w:val="auto"/>
          <w:szCs w:val="28"/>
          <w:lang w:val="en-US"/>
        </w:rPr>
        <w:t>narsani</w:t>
      </w:r>
      <w:r w:rsidR="002309D8" w:rsidRPr="00D91044">
        <w:rPr>
          <w:color w:val="auto"/>
          <w:szCs w:val="28"/>
          <w:lang w:val="en-US"/>
        </w:rPr>
        <w:t xml:space="preserve"> </w:t>
      </w:r>
      <w:r w:rsidRPr="00D91044">
        <w:rPr>
          <w:color w:val="auto"/>
          <w:szCs w:val="28"/>
          <w:lang w:val="en-US"/>
        </w:rPr>
        <w:t>ko‘rishimiz</w:t>
      </w:r>
      <w:r w:rsidR="002309D8" w:rsidRPr="00D91044">
        <w:rPr>
          <w:color w:val="auto"/>
          <w:szCs w:val="28"/>
          <w:lang w:val="en-US"/>
        </w:rPr>
        <w:t xml:space="preserve"> </w:t>
      </w:r>
      <w:r w:rsidRPr="00D91044">
        <w:rPr>
          <w:color w:val="auto"/>
          <w:szCs w:val="28"/>
          <w:lang w:val="en-US"/>
        </w:rPr>
        <w:t>mumkin</w:t>
      </w:r>
      <w:r w:rsidR="002309D8" w:rsidRPr="00D91044">
        <w:rPr>
          <w:color w:val="auto"/>
          <w:szCs w:val="28"/>
          <w:lang w:val="en-US"/>
        </w:rPr>
        <w:t xml:space="preserve"> </w:t>
      </w:r>
      <w:r w:rsidRPr="00D91044">
        <w:rPr>
          <w:color w:val="auto"/>
          <w:szCs w:val="28"/>
          <w:lang w:val="en-US"/>
        </w:rPr>
        <w:t>(yuqoridagi</w:t>
      </w:r>
      <w:r w:rsidR="002309D8" w:rsidRPr="00D91044">
        <w:rPr>
          <w:color w:val="auto"/>
          <w:szCs w:val="28"/>
          <w:lang w:val="en-US"/>
        </w:rPr>
        <w:t xml:space="preserve"> </w:t>
      </w:r>
      <w:r w:rsidRPr="00D91044">
        <w:rPr>
          <w:color w:val="auto"/>
          <w:szCs w:val="28"/>
          <w:lang w:val="en-US"/>
        </w:rPr>
        <w:t>2- rasmda, qizil aylanaga ketma</w:t>
      </w:r>
      <w:r w:rsidR="00831317" w:rsidRPr="00D91044">
        <w:rPr>
          <w:color w:val="auto"/>
          <w:szCs w:val="28"/>
          <w:lang w:val="en-US"/>
        </w:rPr>
        <w:t>-</w:t>
      </w:r>
      <w:r w:rsidRPr="00D91044">
        <w:rPr>
          <w:color w:val="auto"/>
          <w:szCs w:val="28"/>
          <w:lang w:val="en-US"/>
        </w:rPr>
        <w:t xml:space="preserve">ket olib ko‘rsatilgan). </w:t>
      </w:r>
      <w:proofErr w:type="gramStart"/>
      <w:r w:rsidRPr="00D91044">
        <w:rPr>
          <w:color w:val="auto"/>
          <w:szCs w:val="28"/>
          <w:lang w:val="en-US"/>
        </w:rPr>
        <w:t>Tugma (knopka) ning vazifasi xohlagan hujjatingizni ro‘yxtda doimiy ushlab turishdan iborat.</w:t>
      </w:r>
      <w:proofErr w:type="gramEnd"/>
      <w:r w:rsidRPr="00D91044">
        <w:rPr>
          <w:color w:val="auto"/>
          <w:szCs w:val="28"/>
          <w:lang w:val="en-US"/>
        </w:rPr>
        <w:t xml:space="preserve"> Chunki bu ro‘yxatda ko‘rinib turgan hujjatlar, siz yangi hujjatlar ustida ish olib borganingiz sari, o‘zgarib ketishiga yo’l qo’yilmaydi.Word dasturining hujjat ustida ish olib borish uchun eng asosiy funksiyalari yoki instrumentlari instrumentlar tasmasida joylashgan. Bu tasma ham juda moslashuvchan </w:t>
      </w:r>
      <w:proofErr w:type="gramStart"/>
      <w:r w:rsidRPr="00D91044">
        <w:rPr>
          <w:color w:val="auto"/>
          <w:szCs w:val="28"/>
          <w:lang w:val="en-US"/>
        </w:rPr>
        <w:t>bo‘lib</w:t>
      </w:r>
      <w:proofErr w:type="gramEnd"/>
      <w:r w:rsidRPr="00D91044">
        <w:rPr>
          <w:color w:val="auto"/>
          <w:szCs w:val="28"/>
          <w:lang w:val="en-US"/>
        </w:rPr>
        <w:t xml:space="preserve">, biz nima ustida ish olib borsak, aynan shu narsa uchun kerak bo‘lgan instrumentlar va funksiyalar unda chiqib turadi. Masalan, jadvallar ustida ish olib borayotgan </w:t>
      </w:r>
      <w:proofErr w:type="gramStart"/>
      <w:r w:rsidRPr="00D91044">
        <w:rPr>
          <w:color w:val="auto"/>
          <w:szCs w:val="28"/>
          <w:lang w:val="en-US"/>
        </w:rPr>
        <w:t>bo‘lsak</w:t>
      </w:r>
      <w:proofErr w:type="gramEnd"/>
      <w:r w:rsidRPr="00D91044">
        <w:rPr>
          <w:color w:val="auto"/>
          <w:szCs w:val="28"/>
          <w:lang w:val="en-US"/>
        </w:rPr>
        <w:t xml:space="preserve">, tasma bizga faqatgina jadvallarni boshqarishga, ularni o‘zgartirishga bog‘liq bo‘lgan instrumentlar va funksiyalarni bizga ko‘rsatib turadi. Yoki rasm ustida ish olib borsak, rasmga tegishlilarini </w:t>
      </w:r>
      <w:proofErr w:type="gramStart"/>
      <w:r w:rsidRPr="00D91044">
        <w:rPr>
          <w:color w:val="auto"/>
          <w:szCs w:val="28"/>
          <w:lang w:val="en-US"/>
        </w:rPr>
        <w:t>ko‘rsatadi</w:t>
      </w:r>
      <w:proofErr w:type="gramEnd"/>
      <w:r w:rsidRPr="00D91044">
        <w:rPr>
          <w:color w:val="auto"/>
          <w:szCs w:val="28"/>
          <w:lang w:val="en-US"/>
        </w:rPr>
        <w:t xml:space="preserve">. Instrumentlar tasmasining qismlarga, qismlar esa o‘z navbatida guruhlarga bo‘linganligini Word dasturiga kirib ko‘rishimiz mumkin. </w:t>
      </w:r>
      <w:proofErr w:type="gramStart"/>
      <w:r w:rsidRPr="00D91044">
        <w:rPr>
          <w:color w:val="auto"/>
          <w:szCs w:val="28"/>
          <w:lang w:val="en-US"/>
        </w:rPr>
        <w:t xml:space="preserve">Tasmaning </w:t>
      </w:r>
      <w:r w:rsidR="00831317" w:rsidRPr="00D91044">
        <w:rPr>
          <w:color w:val="auto"/>
          <w:szCs w:val="28"/>
          <w:lang w:val="en-US"/>
        </w:rPr>
        <w:t>&lt;</w:t>
      </w:r>
      <w:r w:rsidRPr="00D91044">
        <w:rPr>
          <w:b/>
          <w:color w:val="auto"/>
          <w:szCs w:val="28"/>
          <w:lang w:val="en-US"/>
        </w:rPr>
        <w:t>B</w:t>
      </w:r>
      <w:r w:rsidRPr="00D91044">
        <w:rPr>
          <w:b/>
          <w:color w:val="auto"/>
          <w:szCs w:val="28"/>
        </w:rPr>
        <w:t>ставк</w:t>
      </w:r>
      <w:r w:rsidRPr="00D91044">
        <w:rPr>
          <w:b/>
          <w:color w:val="auto"/>
          <w:szCs w:val="28"/>
          <w:lang w:val="en-US"/>
        </w:rPr>
        <w:t xml:space="preserve">a </w:t>
      </w:r>
      <w:r w:rsidRPr="00D91044">
        <w:rPr>
          <w:color w:val="auto"/>
          <w:szCs w:val="28"/>
          <w:lang w:val="en-US"/>
        </w:rPr>
        <w:t xml:space="preserve">– </w:t>
      </w:r>
      <w:r w:rsidRPr="00D91044">
        <w:rPr>
          <w:b/>
          <w:color w:val="auto"/>
          <w:szCs w:val="28"/>
          <w:lang w:val="en-US"/>
        </w:rPr>
        <w:t>Joylashtirish</w:t>
      </w:r>
      <w:r w:rsidR="00831317" w:rsidRPr="00D91044">
        <w:rPr>
          <w:b/>
          <w:color w:val="auto"/>
          <w:szCs w:val="28"/>
          <w:lang w:val="en-US"/>
        </w:rPr>
        <w:t>&gt;</w:t>
      </w:r>
      <w:r w:rsidRPr="00D91044">
        <w:rPr>
          <w:b/>
          <w:color w:val="auto"/>
          <w:szCs w:val="28"/>
          <w:lang w:val="en-US"/>
        </w:rPr>
        <w:t xml:space="preserve"> </w:t>
      </w:r>
      <w:r w:rsidRPr="00D91044">
        <w:rPr>
          <w:color w:val="auto"/>
          <w:szCs w:val="28"/>
          <w:lang w:val="en-US"/>
        </w:rPr>
        <w:t>qismiga o‘tib ko‘ramiz.</w:t>
      </w:r>
      <w:proofErr w:type="gramEnd"/>
      <w:r w:rsidRPr="00D91044">
        <w:rPr>
          <w:color w:val="auto"/>
          <w:szCs w:val="28"/>
          <w:lang w:val="en-US"/>
        </w:rPr>
        <w:t xml:space="preserve"> Bu instumentlar qismi quyidagilardan iborat: </w:t>
      </w:r>
    </w:p>
    <w:p w:rsidR="00831317" w:rsidRPr="00D91044" w:rsidRDefault="00831317" w:rsidP="00831317">
      <w:pPr>
        <w:spacing w:after="0" w:line="276" w:lineRule="auto"/>
        <w:ind w:left="0" w:right="0" w:firstLine="0"/>
        <w:rPr>
          <w:b/>
          <w:color w:val="auto"/>
          <w:szCs w:val="28"/>
          <w:lang w:val="en-US"/>
        </w:rPr>
      </w:pPr>
      <w:r w:rsidRPr="00D91044">
        <w:rPr>
          <w:rFonts w:eastAsia="Calibri"/>
          <w:noProof/>
          <w:color w:val="auto"/>
          <w:szCs w:val="28"/>
        </w:rPr>
        <mc:AlternateContent>
          <mc:Choice Requires="wpg">
            <w:drawing>
              <wp:inline distT="0" distB="0" distL="0" distR="0" wp14:anchorId="19F28CE5" wp14:editId="0913EC23">
                <wp:extent cx="5721350" cy="1394503"/>
                <wp:effectExtent l="0" t="0" r="12700" b="0"/>
                <wp:docPr id="392490" name="Group 392490"/>
                <wp:cNvGraphicFramePr/>
                <a:graphic xmlns:a="http://schemas.openxmlformats.org/drawingml/2006/main">
                  <a:graphicData uri="http://schemas.microsoft.com/office/word/2010/wordprocessingGroup">
                    <wpg:wgp>
                      <wpg:cNvGrpSpPr/>
                      <wpg:grpSpPr>
                        <a:xfrm>
                          <a:off x="0" y="0"/>
                          <a:ext cx="5721350" cy="1394503"/>
                          <a:chOff x="0" y="0"/>
                          <a:chExt cx="5645100" cy="1188733"/>
                        </a:xfrm>
                      </wpg:grpSpPr>
                      <pic:pic xmlns:pic="http://schemas.openxmlformats.org/drawingml/2006/picture">
                        <pic:nvPicPr>
                          <pic:cNvPr id="9272" name="Picture 9272"/>
                          <pic:cNvPicPr/>
                        </pic:nvPicPr>
                        <pic:blipFill>
                          <a:blip r:embed="rId11"/>
                          <a:stretch>
                            <a:fillRect/>
                          </a:stretch>
                        </pic:blipFill>
                        <pic:spPr>
                          <a:xfrm>
                            <a:off x="33198" y="19939"/>
                            <a:ext cx="937984" cy="567068"/>
                          </a:xfrm>
                          <a:prstGeom prst="rect">
                            <a:avLst/>
                          </a:prstGeom>
                        </pic:spPr>
                      </pic:pic>
                      <pic:pic xmlns:pic="http://schemas.openxmlformats.org/drawingml/2006/picture">
                        <pic:nvPicPr>
                          <pic:cNvPr id="9274" name="Picture 9274"/>
                          <pic:cNvPicPr/>
                        </pic:nvPicPr>
                        <pic:blipFill>
                          <a:blip r:embed="rId12"/>
                          <a:stretch>
                            <a:fillRect/>
                          </a:stretch>
                        </pic:blipFill>
                        <pic:spPr>
                          <a:xfrm>
                            <a:off x="988441" y="24855"/>
                            <a:ext cx="383553" cy="559613"/>
                          </a:xfrm>
                          <a:prstGeom prst="rect">
                            <a:avLst/>
                          </a:prstGeom>
                        </pic:spPr>
                      </pic:pic>
                      <pic:pic xmlns:pic="http://schemas.openxmlformats.org/drawingml/2006/picture">
                        <pic:nvPicPr>
                          <pic:cNvPr id="9276" name="Picture 9276"/>
                          <pic:cNvPicPr/>
                        </pic:nvPicPr>
                        <pic:blipFill>
                          <a:blip r:embed="rId13"/>
                          <a:stretch>
                            <a:fillRect/>
                          </a:stretch>
                        </pic:blipFill>
                        <pic:spPr>
                          <a:xfrm>
                            <a:off x="1406398" y="19876"/>
                            <a:ext cx="1530477" cy="553415"/>
                          </a:xfrm>
                          <a:prstGeom prst="rect">
                            <a:avLst/>
                          </a:prstGeom>
                        </pic:spPr>
                      </pic:pic>
                      <pic:pic xmlns:pic="http://schemas.openxmlformats.org/drawingml/2006/picture">
                        <pic:nvPicPr>
                          <pic:cNvPr id="9278" name="Picture 9278"/>
                          <pic:cNvPicPr/>
                        </pic:nvPicPr>
                        <pic:blipFill>
                          <a:blip r:embed="rId14"/>
                          <a:stretch>
                            <a:fillRect/>
                          </a:stretch>
                        </pic:blipFill>
                        <pic:spPr>
                          <a:xfrm>
                            <a:off x="2970149" y="13704"/>
                            <a:ext cx="1269911" cy="560857"/>
                          </a:xfrm>
                          <a:prstGeom prst="rect">
                            <a:avLst/>
                          </a:prstGeom>
                        </pic:spPr>
                      </pic:pic>
                      <pic:pic xmlns:pic="http://schemas.openxmlformats.org/drawingml/2006/picture">
                        <pic:nvPicPr>
                          <pic:cNvPr id="9280" name="Picture 9280"/>
                          <pic:cNvPicPr/>
                        </pic:nvPicPr>
                        <pic:blipFill>
                          <a:blip r:embed="rId15"/>
                          <a:stretch>
                            <a:fillRect/>
                          </a:stretch>
                        </pic:blipFill>
                        <pic:spPr>
                          <a:xfrm>
                            <a:off x="4264660" y="7557"/>
                            <a:ext cx="460997" cy="569544"/>
                          </a:xfrm>
                          <a:prstGeom prst="rect">
                            <a:avLst/>
                          </a:prstGeom>
                        </pic:spPr>
                      </pic:pic>
                      <pic:pic xmlns:pic="http://schemas.openxmlformats.org/drawingml/2006/picture">
                        <pic:nvPicPr>
                          <pic:cNvPr id="9282" name="Picture 9282"/>
                          <pic:cNvPicPr/>
                        </pic:nvPicPr>
                        <pic:blipFill>
                          <a:blip r:embed="rId16"/>
                          <a:stretch>
                            <a:fillRect/>
                          </a:stretch>
                        </pic:blipFill>
                        <pic:spPr>
                          <a:xfrm>
                            <a:off x="4752594" y="0"/>
                            <a:ext cx="892506" cy="567068"/>
                          </a:xfrm>
                          <a:prstGeom prst="rect">
                            <a:avLst/>
                          </a:prstGeom>
                        </pic:spPr>
                      </pic:pic>
                      <pic:pic xmlns:pic="http://schemas.openxmlformats.org/drawingml/2006/picture">
                        <pic:nvPicPr>
                          <pic:cNvPr id="9284" name="Picture 9284"/>
                          <pic:cNvPicPr/>
                        </pic:nvPicPr>
                        <pic:blipFill>
                          <a:blip r:embed="rId17"/>
                          <a:stretch>
                            <a:fillRect/>
                          </a:stretch>
                        </pic:blipFill>
                        <pic:spPr>
                          <a:xfrm>
                            <a:off x="1378077" y="606781"/>
                            <a:ext cx="985939" cy="581952"/>
                          </a:xfrm>
                          <a:prstGeom prst="rect">
                            <a:avLst/>
                          </a:prstGeom>
                        </pic:spPr>
                      </pic:pic>
                      <pic:pic xmlns:pic="http://schemas.openxmlformats.org/drawingml/2006/picture">
                        <pic:nvPicPr>
                          <pic:cNvPr id="9286" name="Picture 9286"/>
                          <pic:cNvPicPr/>
                        </pic:nvPicPr>
                        <pic:blipFill>
                          <a:blip r:embed="rId18"/>
                          <a:stretch>
                            <a:fillRect/>
                          </a:stretch>
                        </pic:blipFill>
                        <pic:spPr>
                          <a:xfrm>
                            <a:off x="2402078" y="606781"/>
                            <a:ext cx="837184" cy="581952"/>
                          </a:xfrm>
                          <a:prstGeom prst="rect">
                            <a:avLst/>
                          </a:prstGeom>
                        </pic:spPr>
                      </pic:pic>
                      <pic:pic xmlns:pic="http://schemas.openxmlformats.org/drawingml/2006/picture">
                        <pic:nvPicPr>
                          <pic:cNvPr id="9288" name="Picture 9288"/>
                          <pic:cNvPicPr/>
                        </pic:nvPicPr>
                        <pic:blipFill>
                          <a:blip r:embed="rId19"/>
                          <a:stretch>
                            <a:fillRect/>
                          </a:stretch>
                        </pic:blipFill>
                        <pic:spPr>
                          <a:xfrm>
                            <a:off x="3281172" y="606781"/>
                            <a:ext cx="677367" cy="581952"/>
                          </a:xfrm>
                          <a:prstGeom prst="rect">
                            <a:avLst/>
                          </a:prstGeom>
                        </pic:spPr>
                      </pic:pic>
                      <wps:wsp>
                        <wps:cNvPr id="9290" name="Shape 9290"/>
                        <wps:cNvSpPr/>
                        <wps:spPr>
                          <a:xfrm>
                            <a:off x="0" y="3735"/>
                            <a:ext cx="5645100" cy="1157694"/>
                          </a:xfrm>
                          <a:custGeom>
                            <a:avLst/>
                            <a:gdLst/>
                            <a:ahLst/>
                            <a:cxnLst/>
                            <a:rect l="0" t="0" r="0" b="0"/>
                            <a:pathLst>
                              <a:path w="5464429" h="1157694">
                                <a:moveTo>
                                  <a:pt x="0" y="1157694"/>
                                </a:moveTo>
                                <a:lnTo>
                                  <a:pt x="5464429" y="1157694"/>
                                </a:lnTo>
                                <a:lnTo>
                                  <a:pt x="5464429"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92" name="Picture 9292"/>
                          <pic:cNvPicPr/>
                        </pic:nvPicPr>
                        <pic:blipFill>
                          <a:blip r:embed="rId20"/>
                          <a:stretch>
                            <a:fillRect/>
                          </a:stretch>
                        </pic:blipFill>
                        <pic:spPr>
                          <a:xfrm>
                            <a:off x="5334" y="9920"/>
                            <a:ext cx="5452872" cy="1146048"/>
                          </a:xfrm>
                          <a:prstGeom prst="rect">
                            <a:avLst/>
                          </a:prstGeom>
                        </pic:spPr>
                      </pic:pic>
                      <wps:wsp>
                        <wps:cNvPr id="9293" name="Rectangle 9293"/>
                        <wps:cNvSpPr/>
                        <wps:spPr>
                          <a:xfrm>
                            <a:off x="5639" y="14289"/>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4" name="Rectangle 9294"/>
                        <wps:cNvSpPr/>
                        <wps:spPr>
                          <a:xfrm>
                            <a:off x="5639" y="145353"/>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5" name="Rectangle 9295"/>
                        <wps:cNvSpPr/>
                        <wps:spPr>
                          <a:xfrm>
                            <a:off x="5639" y="276417"/>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6" name="Rectangle 9296"/>
                        <wps:cNvSpPr/>
                        <wps:spPr>
                          <a:xfrm>
                            <a:off x="5639" y="407481"/>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7" name="Rectangle 9297"/>
                        <wps:cNvSpPr/>
                        <wps:spPr>
                          <a:xfrm>
                            <a:off x="5639" y="538545"/>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8" name="Rectangle 9298"/>
                        <wps:cNvSpPr/>
                        <wps:spPr>
                          <a:xfrm>
                            <a:off x="5639" y="669609"/>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299" name="Rectangle 9299"/>
                        <wps:cNvSpPr/>
                        <wps:spPr>
                          <a:xfrm>
                            <a:off x="5639" y="800673"/>
                            <a:ext cx="38511" cy="170529"/>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300" name="Rectangle 9300"/>
                        <wps:cNvSpPr/>
                        <wps:spPr>
                          <a:xfrm>
                            <a:off x="4997323" y="1013761"/>
                            <a:ext cx="77226" cy="170977"/>
                          </a:xfrm>
                          <a:prstGeom prst="rect">
                            <a:avLst/>
                          </a:prstGeom>
                          <a:ln>
                            <a:noFill/>
                          </a:ln>
                        </wps:spPr>
                        <wps:txbx>
                          <w:txbxContent>
                            <w:p w:rsidR="00831317" w:rsidRDefault="00831317" w:rsidP="00831317">
                              <w:pPr>
                                <w:spacing w:after="160" w:line="259" w:lineRule="auto"/>
                                <w:ind w:left="0" w:right="0" w:firstLine="0"/>
                                <w:jc w:val="left"/>
                              </w:pPr>
                              <w:r>
                                <w:rPr>
                                  <w:sz w:val="18"/>
                                </w:rPr>
                                <w:t>3</w:t>
                              </w:r>
                            </w:p>
                          </w:txbxContent>
                        </wps:txbx>
                        <wps:bodyPr horzOverflow="overflow" vert="horz" lIns="0" tIns="0" rIns="0" bIns="0" rtlCol="0">
                          <a:noAutofit/>
                        </wps:bodyPr>
                      </wps:wsp>
                      <wps:wsp>
                        <wps:cNvPr id="9302" name="Rectangle 9302"/>
                        <wps:cNvSpPr/>
                        <wps:spPr>
                          <a:xfrm>
                            <a:off x="5094859" y="1013761"/>
                            <a:ext cx="294513" cy="170977"/>
                          </a:xfrm>
                          <a:prstGeom prst="rect">
                            <a:avLst/>
                          </a:prstGeom>
                          <a:ln>
                            <a:noFill/>
                          </a:ln>
                        </wps:spPr>
                        <wps:txbx>
                          <w:txbxContent>
                            <w:p w:rsidR="00831317" w:rsidRDefault="00831317" w:rsidP="00831317">
                              <w:pPr>
                                <w:spacing w:after="160" w:line="259" w:lineRule="auto"/>
                                <w:ind w:left="0" w:right="0" w:firstLine="0"/>
                                <w:jc w:val="left"/>
                              </w:pPr>
                              <w:r>
                                <w:rPr>
                                  <w:sz w:val="18"/>
                                </w:rPr>
                                <w:t>rasm</w:t>
                              </w:r>
                            </w:p>
                          </w:txbxContent>
                        </wps:txbx>
                        <wps:bodyPr horzOverflow="overflow" vert="horz" lIns="0" tIns="0" rIns="0" bIns="0" rtlCol="0">
                          <a:noAutofit/>
                        </wps:bodyPr>
                      </wps:wsp>
                      <wps:wsp>
                        <wps:cNvPr id="9303" name="Rectangle 9303"/>
                        <wps:cNvSpPr/>
                        <wps:spPr>
                          <a:xfrm>
                            <a:off x="5314315" y="1013761"/>
                            <a:ext cx="38613" cy="170977"/>
                          </a:xfrm>
                          <a:prstGeom prst="rect">
                            <a:avLst/>
                          </a:prstGeom>
                          <a:ln>
                            <a:noFill/>
                          </a:ln>
                        </wps:spPr>
                        <wps:txbx>
                          <w:txbxContent>
                            <w:p w:rsidR="00831317" w:rsidRDefault="00831317" w:rsidP="00831317">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490" o:spid="_x0000_s1026" style="width:450.5pt;height:109.8pt;mso-position-horizontal-relative:char;mso-position-vertical-relative:line" coordsize="56451,118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72" o:spid="_x0000_s1027" type="#_x0000_t75" style="position:absolute;left:331;top:199;width:9380;height:5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g73HAAAA3QAAAA8AAABkcnMvZG93bnJldi54bWxEj0FrwkAUhO8F/8PyCr01m+agNbpKEaWl&#10;RcS0qMfH7msSzL4N2VXjv+8KBY/DzHzDTOe9bcSZOl87VvCSpCCItTM1lwp+vlfPryB8QDbYOCYF&#10;V/Iwnw0eppgbd+EtnYtQighhn6OCKoQ2l9Lriiz6xLXE0ft1ncUQZVdK0+Elwm0jszQdSos1x4UK&#10;W1pUpI/FySpo+X2z/9otD36xXV9PZjXUy9GnUk+P/dsERKA+3MP/7Q+jYJyNMri9iU9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Fg73HAAAA3QAAAA8AAAAAAAAAAAAA&#10;AAAAnwIAAGRycy9kb3ducmV2LnhtbFBLBQYAAAAABAAEAPcAAACTAwAAAAA=&#10;">
                  <v:imagedata r:id="rId21" o:title=""/>
                </v:shape>
                <v:shape id="Picture 9274" o:spid="_x0000_s1028" type="#_x0000_t75" style="position:absolute;left:9884;top:248;width:3835;height:55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jbN/GAAAA3QAAAA8AAABkcnMvZG93bnJldi54bWxEj1trAjEUhN+F/odwhL5pVhEvq1FKoVLr&#10;Q/ECvh42x+zq5mTZRF399Y0g9HGYmW+Y2aKxpbhS7QvHCnrdBARx5nTBRsF+99UZg/ABWWPpmBTc&#10;ycNi/taaYardjTd03QYjIoR9igryEKpUSp/lZNF3XUUcvaOrLYYoayN1jbcIt6XsJ8lQWiw4LuRY&#10;0WdO2Xl7sQpO/vAz3p8v5cr/amOWw8e6uu+Uem83H1MQgZrwH361v7WCSX80gOeb+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Ns38YAAADdAAAADwAAAAAAAAAAAAAA&#10;AACfAgAAZHJzL2Rvd25yZXYueG1sUEsFBgAAAAAEAAQA9wAAAJIDAAAAAA==&#10;">
                  <v:imagedata r:id="rId22" o:title=""/>
                </v:shape>
                <v:shape id="Picture 9276" o:spid="_x0000_s1029" type="#_x0000_t75" style="position:absolute;left:14063;top:198;width:15305;height:5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crzzGAAAA3QAAAA8AAABkcnMvZG93bnJldi54bWxEj0FrwkAUhO9C/8PyCt7qRhG1aTYiQkBs&#10;QdRCr4/saxKafRt3V4399V2h4HGYmW+YbNmbVlzI+caygvEoAUFcWt1wpeDzWLwsQPiArLG1TApu&#10;5GGZPw0yTLW98p4uh1CJCGGfooI6hC6V0pc1GfQj2xFH79s6gyFKV0nt8BrhppWTJJlJgw3HhRo7&#10;WtdU/hzORsFu/T49mt/CnU4fX2aXbAu5GRdKDZ/71RuIQH14hP/bG63gdTKfwf1NfAI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FyvPMYAAADdAAAADwAAAAAAAAAAAAAA&#10;AACfAgAAZHJzL2Rvd25yZXYueG1sUEsFBgAAAAAEAAQA9wAAAJIDAAAAAA==&#10;">
                  <v:imagedata r:id="rId23" o:title=""/>
                </v:shape>
                <v:shape id="Picture 9278" o:spid="_x0000_s1030" type="#_x0000_t75" style="position:absolute;left:29701;top:137;width:12699;height:5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2jrPDAAAA3QAAAA8AAABkcnMvZG93bnJldi54bWxETz1vwjAQ3ZH6H6yr1K3YQSppQgyqEJW6&#10;dIAyMB7xkaSNz2lsQsqvx0Mlxqf3XaxG24qBet841pBMFQji0pmGKw37r/fnVxA+IBtsHZOGP/Kw&#10;Wj5MCsyNu/CWhl2oRAxhn6OGOoQul9KXNVn0U9cRR+7keoshwr6SpsdLDLetnCk1lxYbjg01drSu&#10;qfzZna2G9PczO2yGFPduk5iXo7pmpL61fnoc3xYgAo3hLv53fxgN2SyNc+Ob+ATk8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aOs8MAAADdAAAADwAAAAAAAAAAAAAAAACf&#10;AgAAZHJzL2Rvd25yZXYueG1sUEsFBgAAAAAEAAQA9wAAAI8DAAAAAA==&#10;">
                  <v:imagedata r:id="rId24" o:title=""/>
                </v:shape>
                <v:shape id="Picture 9280" o:spid="_x0000_s1031" type="#_x0000_t75" style="position:absolute;left:42646;top:75;width:4610;height:5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7uwjCAAAA3QAAAA8AAABkcnMvZG93bnJldi54bWxET8uKwjAU3Q/4D+EOuBvTUSi1GmUQRVfi&#10;E1xem2tbprmpTdT692YhuDyc93jamkrcqXGlZQW/vQgEcWZ1ybmCw37xk4BwHlljZZkUPMnBdNL5&#10;GmOq7YO3dN/5XIQQdikqKLyvUyldVpBB17M1ceAutjHoA2xyqRt8hHBTyX4UxdJgyaGhwJpmBWX/&#10;u5tRsPDxZrupr7Pl8RQny7leD875Tanud/s3AuGp9R/x273SCob9JOwPb8ITkJ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Zu7sIwgAAAN0AAAAPAAAAAAAAAAAAAAAAAJ8C&#10;AABkcnMvZG93bnJldi54bWxQSwUGAAAAAAQABAD3AAAAjgMAAAAA&#10;">
                  <v:imagedata r:id="rId25" o:title=""/>
                </v:shape>
                <v:shape id="Picture 9282" o:spid="_x0000_s1032" type="#_x0000_t75" style="position:absolute;left:47525;width:8926;height:5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AiE/EAAAA3QAAAA8AAABkcnMvZG93bnJldi54bWxEj8FuwjAQRO9I/QdrK3EDJ0FqIcWJAgjE&#10;tcAHLPESR8TrKHYh/fu6UqUeRzPzRrMuR9uJBw2+dawgnScgiGunW24UXM772RKED8gaO8ek4Js8&#10;lMXLZI25dk/+pMcpNCJC2OeowITQ51L62pBFP3c9cfRubrAYohwaqQd8RrjtZJYkb9Jiy3HBYE9b&#10;Q/X99GUVNPcz3S7H6rBf7DK72aRXow/vSk1fx+oDRKAx/If/2ketYJUtM/h9E5+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7AiE/EAAAA3QAAAA8AAAAAAAAAAAAAAAAA&#10;nwIAAGRycy9kb3ducmV2LnhtbFBLBQYAAAAABAAEAPcAAACQAwAAAAA=&#10;">
                  <v:imagedata r:id="rId26" o:title=""/>
                </v:shape>
                <v:shape id="Picture 9284" o:spid="_x0000_s1033" type="#_x0000_t75" style="position:absolute;left:13780;top:6067;width:9860;height: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Y01DGAAAA3QAAAA8AAABkcnMvZG93bnJldi54bWxEj1FrwjAUhd+F/YdwB74MTSe6aWcUEcSx&#10;t3X+gGtzbcqamy6Jtf33y2Dg4+Gc8x3OetvbRnTkQ+1YwfM0A0FcOl1zpeD0dZgsQYSIrLFxTAoG&#10;CrDdPIzWmGt340/qiliJBOGQowITY5tLGUpDFsPUtcTJuzhvMSbpK6k93hLcNnKWZS/SYs1pwWBL&#10;e0Pld3G1Co4/w1NRHtvhY98tdP268wtzOis1fux3byAi9fEe/m+/awWr2XIOf2/SE5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pjTUMYAAADdAAAADwAAAAAAAAAAAAAA&#10;AACfAgAAZHJzL2Rvd25yZXYueG1sUEsFBgAAAAAEAAQA9wAAAJIDAAAAAA==&#10;">
                  <v:imagedata r:id="rId27" o:title=""/>
                </v:shape>
                <v:shape id="Picture 9286" o:spid="_x0000_s1034" type="#_x0000_t75" style="position:absolute;left:24020;top:6067;width:8372;height: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lSuXDAAAA3QAAAA8AAABkcnMvZG93bnJldi54bWxEj0GLwjAUhO8L/ofwhL2ITbcH6VajiLAg&#10;eFKXPT+aZ1NsXmoTbfXXbwTB4zAz3zCL1WAbcaPO144VfCUpCOLS6ZorBb/Hn2kOwgdkjY1jUnAn&#10;D6vl6GOBhXY97+l2CJWIEPYFKjAhtIWUvjRk0SeuJY7eyXUWQ5RdJXWHfYTbRmZpOpMWa44LBlva&#10;GCrPh6tVkOdm8rg4+9dP7mX2aI+D20mj1Od4WM9BBBrCO/xqb7WC7yyfwfNNfA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2VK5cMAAADdAAAADwAAAAAAAAAAAAAAAACf&#10;AgAAZHJzL2Rvd25yZXYueG1sUEsFBgAAAAAEAAQA9wAAAI8DAAAAAA==&#10;">
                  <v:imagedata r:id="rId28" o:title=""/>
                </v:shape>
                <v:shape id="Picture 9288" o:spid="_x0000_s1035" type="#_x0000_t75" style="position:absolute;left:32811;top:6067;width:6774;height: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RckjBAAAA3QAAAA8AAABkcnMvZG93bnJldi54bWxET01rAjEQvRf6H8IUvNWkImW7GsW2FLyV&#10;xqLXIRk3i5vJukl1/ffNodDj430v12PoxIWG1EbW8DRVIIhtdC03Gr53H48ViJSRHXaRScONEqxX&#10;93dLrF288hddTG5ECeFUowafc19LmayngGkae+LCHeMQMBc4NNINeC3hoZMzpZ5lwJZLg8ee3jzZ&#10;k/kJGjaezkrR/vPgzLyy9mzeXw9G68nDuFmAyDTmf/Gfe+s0vMyqMre8KU9Ar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3RckjBAAAA3QAAAA8AAAAAAAAAAAAAAAAAnwIA&#10;AGRycy9kb3ducmV2LnhtbFBLBQYAAAAABAAEAPcAAACNAwAAAAA=&#10;">
                  <v:imagedata r:id="rId29" o:title=""/>
                </v:shape>
                <v:shape id="Shape 9290" o:spid="_x0000_s1036" style="position:absolute;top:37;width:56451;height:11577;visibility:visible;mso-wrap-style:square;v-text-anchor:top" coordsize="5464429,1157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ovsMA&#10;AADdAAAADwAAAGRycy9kb3ducmV2LnhtbERPXWvCMBR9H/gfwhX2MmY6wVGrUWQwkG1M1gq+Xppr&#10;Wm1uSpPW+u+Xh8EeD+d7vR1tIwbqfO1YwcssAUFcOl2zUXAs3p9TED4ga2wck4I7edhuJg9rzLS7&#10;8Q8NeTAihrDPUEEVQptJ6cuKLPqZa4kjd3adxRBhZ6Tu8BbDbSPnSfIqLdYcGyps6a2i8pr3VsHl&#10;u9j39rQwXybHY3r4fPpgIqUep+NuBSLQGP7Ff+69VrCcL+P++C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PovsMAAADdAAAADwAAAAAAAAAAAAAAAACYAgAAZHJzL2Rv&#10;d25yZXYueG1sUEsFBgAAAAAEAAQA9QAAAIgDAAAAAA==&#10;" path="m,1157694r5464429,l5464429,,,,,1157694xe" filled="f" strokeweight=".8pt">
                  <v:stroke miterlimit="66585f" joinstyle="miter"/>
                  <v:path arrowok="t" textboxrect="0,0,5464429,1157694"/>
                </v:shape>
                <v:shape id="Picture 9292" o:spid="_x0000_s1037" type="#_x0000_t75" style="position:absolute;left:53;top:99;width:54529;height:11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v1gfGAAAA3QAAAA8AAABkcnMvZG93bnJldi54bWxEj0FrAjEUhO+F/ofwhN40ayiiW6OU0kJB&#10;L2prr4/Nc5O6eVk2qa799Y0g9DjMzDfMfNn7Rpyoiy6whvGoAEFcBeO41vCxextOQcSEbLAJTBou&#10;FGG5uL+bY2nCmTd02qZaZAjHEjXYlNpSylhZ8hhHoSXO3iF0HlOWXS1Nh+cM941URTGRHh3nBYst&#10;vViqjtsfr0G9frmVe7QTdTx8XopNtV9//+61fhj0z08gEvXpP3xrvxsNMzVTcH2Tn4Bc/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u/WB8YAAADdAAAADwAAAAAAAAAAAAAA&#10;AACfAgAAZHJzL2Rvd25yZXYueG1sUEsFBgAAAAAEAAQA9wAAAJIDAAAAAA==&#10;">
                  <v:imagedata r:id="rId30" o:title=""/>
                </v:shape>
                <v:rect id="Rectangle 9293" o:spid="_x0000_s1038" style="position:absolute;left:56;top:142;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tGV8YA&#10;AADdAAAADwAAAGRycy9kb3ducmV2LnhtbESPQWvCQBSE70L/w/IK3nTTFIqJriKtJTnWWLC9PbLP&#10;JDT7NmRXE/vru4LQ4zAz3zCrzWhacaHeNZYVPM0jEMSl1Q1XCj4P77MFCOeRNbaWScGVHGzWD5MV&#10;ptoOvKdL4SsRIOxSVFB736VSurImg25uO+LgnWxv0AfZV1L3OAS4aWUcRS/SYMNhocaOXmsqf4qz&#10;UZAtuu1Xbn+Hqt19Z8ePY/J2SLxS08dxuwThafT/4Xs71wqSO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tGV8YAAADdAAAADwAAAAAAAAAAAAAAAACYAgAAZHJz&#10;L2Rvd25yZXYueG1sUEsFBgAAAAAEAAQA9QAAAIsDA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4" o:spid="_x0000_s1039" style="position:absolute;left:56;top:1453;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eI8YA&#10;AADdAAAADwAAAGRycy9kb3ducmV2LnhtbESPQWvCQBSE70L/w/IK3nTTUIqJriKtJTnWWLC9PbLP&#10;JDT7NmRXE/vru4LQ4zAz3zCrzWhacaHeNZYVPM0jEMSl1Q1XCj4P77MFCOeRNbaWScGVHGzWD5MV&#10;ptoOvKdL4SsRIOxSVFB736VSurImg25uO+LgnWxv0AfZV1L3OAS4aWUcRS/SYMNhocaOXmsqf4qz&#10;UZAtuu1Xbn+Hqt19Z8ePY/J2SLxS08dxuwThafT/4Xs71wqSO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LeI8YAAADdAAAADwAAAAAAAAAAAAAAAACYAgAAZHJz&#10;L2Rvd25yZXYueG1sUEsFBgAAAAAEAAQA9QAAAIsDA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5" o:spid="_x0000_s1040" style="position:absolute;left:56;top:2764;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7uMYA&#10;AADdAAAADwAAAGRycy9kb3ducmV2LnhtbESPQWvCQBSE70L/w/IK3nTTQIuJriKtJTnWWLC9PbLP&#10;JDT7NmRXE/vru4LQ4zAz3zCrzWhacaHeNZYVPM0jEMSl1Q1XCj4P77MFCOeRNbaWScGVHGzWD5MV&#10;ptoOvKdL4SsRIOxSVFB736VSurImg25uO+LgnWxv0AfZV1L3OAS4aWUcRS/SYMNhocaOXmsqf4qz&#10;UZAtuu1Xbn+Hqt19Z8ePY/J2SLxS08dxuwThafT/4Xs71wqSOH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57uMYAAADdAAAADwAAAAAAAAAAAAAAAACYAgAAZHJz&#10;L2Rvd25yZXYueG1sUEsFBgAAAAAEAAQA9QAAAIsDA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6" o:spid="_x0000_s1041" style="position:absolute;left:56;top:4074;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zlz8YA&#10;AADdAAAADwAAAGRycy9kb3ducmV2LnhtbESPQWvCQBSE7wX/w/KE3uqmHkISXUXaijm2RlBvj+wz&#10;CWbfhuxq0v76bqHgcZiZb5jlejStuFPvGssKXmcRCOLS6oYrBYdi+5KAcB5ZY2uZFHyTg/Vq8rTE&#10;TNuBv+i+95UIEHYZKqi97zIpXVmTQTezHXHwLrY36IPsK6l7HALctHIeRbE02HBYqLGjt5rK6/5m&#10;FOySbnPK7c9QtR/n3fHzmL4XqVfqeTpuFiA8jf4R/m/nWkE6T2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zlz8YAAADdAAAADwAAAAAAAAAAAAAAAACYAgAAZHJz&#10;L2Rvd25yZXYueG1sUEsFBgAAAAAEAAQA9QAAAIsDA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7" o:spid="_x0000_s1042" style="position:absolute;left:56;top:538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BAVMcA&#10;AADdAAAADwAAAGRycy9kb3ducmV2LnhtbESPQWvCQBSE70L/w/IK3nTTHFoTXUVaS3KssWB7e2Sf&#10;SWj2bciuJvbXdwWhx2FmvmFWm9G04kK9aywreJpHIIhLqxuuFHwe3mcLEM4ja2wtk4IrOdisHyYr&#10;TLUdeE+XwlciQNilqKD2vkuldGVNBt3cdsTBO9neoA+yr6TucQhw08o4ip6lwYbDQo0dvdZU/hRn&#10;oyBbdNuv3P4OVbv7zo4fx+TtkHilpo/jdgnC0+j/w/d2rhUkcfI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AQFTHAAAA3QAAAA8AAAAAAAAAAAAAAAAAmAIAAGRy&#10;cy9kb3ducmV2LnhtbFBLBQYAAAAABAAEAPUAAACMAw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8" o:spid="_x0000_s1043" style="position:absolute;left:56;top:6696;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JsMA&#10;AADdAAAADwAAAGRycy9kb3ducmV2LnhtbERPy2rCQBTdC/2H4Qrd6UQXJYmOIq2SLH2BdnfJ3Cah&#10;mTshM01Sv95ZFLo8nPd6O5pG9NS52rKCxTwCQVxYXXOp4Ho5zGIQziNrbCyTgl9ysN28TNaYajvw&#10;ifqzL0UIYZeigsr7NpXSFRUZdHPbEgfuy3YGfYBdKXWHQwg3jVxG0Zs0WHNoqLCl94qK7/OPUZDF&#10;7e6e28dQNvvP7Ha8JR+XxCv1Oh13KxCeRv8v/nPnWkGyTML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UJsMAAADdAAAADwAAAAAAAAAAAAAAAACYAgAAZHJzL2Rv&#10;d25yZXYueG1sUEsFBgAAAAAEAAQA9QAAAIgDA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299" o:spid="_x0000_s1044" style="position:absolute;left:56;top:8006;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vcUA&#10;AADdAAAADwAAAGRycy9kb3ducmV2LnhtbESPT4vCMBTE74LfITxhb5rqQUw1iuguevTPgu7t0bxt&#10;i81LaaLt+unNwsIeh5n5DbNYdbYSD2p86VjDeJSAIM6cKTnX8Hn+GM5A+IBssHJMGn7Iw2rZ7y0w&#10;Na7lIz1OIRcRwj5FDUUIdSqlzwqy6EeuJo7et2sshiibXJoG2wi3lZwkyVRaLDkuFFjTpqDsdrpb&#10;DbtZvb7u3bPNq/ev3eVwUduzClq/Dbr1HESgLvyH/9p7o0FNlILfN/EJyO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3G9xQAAAN0AAAAPAAAAAAAAAAAAAAAAAJgCAABkcnMv&#10;ZG93bnJldi54bWxQSwUGAAAAAAQABAD1AAAAigM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v:rect id="Rectangle 9300" o:spid="_x0000_s1045" style="position:absolute;left:49973;top:10137;width:77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JCOsMA&#10;AADdAAAADwAAAGRycy9kb3ducmV2LnhtbERPz2vCMBS+D/wfwht4m+k2EFuNIm6jPW4qqLdH82yL&#10;yUtpMlv965fDwOPH93uxGqwRV+p841jB6yQBQVw63XClYL/7epmB8AFZo3FMCm7kYbUcPS0w067n&#10;H7puQyViCPsMFdQhtJmUvqzJop+4ljhyZ9dZDBF2ldQd9jHcGvmWJFNpseHYUGNLm5rKy/bXKshn&#10;7fpYuHtfmc9Tfvg+pB+7N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JCOsMAAADdAAAADwAAAAAAAAAAAAAAAACYAgAAZHJzL2Rv&#10;d25yZXYueG1sUEsFBgAAAAAEAAQA9QAAAIgDAAAAAA==&#10;" filled="f" stroked="f">
                  <v:textbox inset="0,0,0,0">
                    <w:txbxContent>
                      <w:p w:rsidR="00831317" w:rsidRDefault="00831317" w:rsidP="00831317">
                        <w:pPr>
                          <w:spacing w:after="160" w:line="259" w:lineRule="auto"/>
                          <w:ind w:left="0" w:right="0" w:firstLine="0"/>
                          <w:jc w:val="left"/>
                        </w:pPr>
                        <w:r>
                          <w:rPr>
                            <w:sz w:val="18"/>
                          </w:rPr>
                          <w:t>3</w:t>
                        </w:r>
                      </w:p>
                    </w:txbxContent>
                  </v:textbox>
                </v:rect>
                <v:rect id="Rectangle 9302" o:spid="_x0000_s1046" style="position:absolute;left:50948;top:10137;width:294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x51sUA&#10;AADdAAAADwAAAGRycy9kb3ducmV2LnhtbESPT4vCMBTE78J+h/AWvGmqC2KrUWTXRY/+WVBvj+bZ&#10;FpuX0kRb/fRGEPY4zMxvmOm8NaW4Ue0KywoG/QgEcWp1wZmCv/1vbwzCeWSNpWVScCcH89lHZ4qJ&#10;tg1v6bbzmQgQdgkqyL2vEildmpNB17cVcfDOtjbog6wzqWtsAtyUchhFI2mw4LCQY0XfOaWX3dUo&#10;WI2rxXFtH01WLk+rw+YQ/+xjr1T3s11MQHhq/X/43V5rBfF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3HnWxQAAAN0AAAAPAAAAAAAAAAAAAAAAAJgCAABkcnMv&#10;ZG93bnJldi54bWxQSwUGAAAAAAQABAD1AAAAigMAAAAA&#10;" filled="f" stroked="f">
                  <v:textbox inset="0,0,0,0">
                    <w:txbxContent>
                      <w:p w:rsidR="00831317" w:rsidRDefault="00831317" w:rsidP="00831317">
                        <w:pPr>
                          <w:spacing w:after="160" w:line="259" w:lineRule="auto"/>
                          <w:ind w:left="0" w:right="0" w:firstLine="0"/>
                          <w:jc w:val="left"/>
                        </w:pPr>
                        <w:r>
                          <w:rPr>
                            <w:sz w:val="18"/>
                          </w:rPr>
                          <w:t>rasm</w:t>
                        </w:r>
                      </w:p>
                    </w:txbxContent>
                  </v:textbox>
                </v:rect>
                <v:rect id="Rectangle 9303" o:spid="_x0000_s1047" style="position:absolute;left:53143;top:10137;width:38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DcTcUA&#10;AADdAAAADwAAAGRycy9kb3ducmV2LnhtbESPT4vCMBTE78J+h/AWvGmqwm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NxNxQAAAN0AAAAPAAAAAAAAAAAAAAAAAJgCAABkcnMv&#10;ZG93bnJldi54bWxQSwUGAAAAAAQABAD1AAAAigMAAAAA&#10;" filled="f" stroked="f">
                  <v:textbox inset="0,0,0,0">
                    <w:txbxContent>
                      <w:p w:rsidR="00831317" w:rsidRDefault="00831317" w:rsidP="00831317">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831317">
      <w:pPr>
        <w:spacing w:after="0" w:line="276" w:lineRule="auto"/>
        <w:ind w:left="0" w:right="0" w:firstLine="708"/>
        <w:rPr>
          <w:color w:val="auto"/>
          <w:szCs w:val="28"/>
          <w:lang w:val="en-US"/>
        </w:rPr>
      </w:pPr>
      <w:proofErr w:type="gramStart"/>
      <w:r w:rsidRPr="00D91044">
        <w:rPr>
          <w:b/>
          <w:color w:val="auto"/>
          <w:szCs w:val="28"/>
          <w:lang w:val="en-US"/>
        </w:rPr>
        <w:lastRenderedPageBreak/>
        <w:t>B</w:t>
      </w:r>
      <w:r w:rsidRPr="00D91044">
        <w:rPr>
          <w:b/>
          <w:color w:val="auto"/>
          <w:szCs w:val="28"/>
        </w:rPr>
        <w:t>ставк</w:t>
      </w:r>
      <w:r w:rsidRPr="00D91044">
        <w:rPr>
          <w:b/>
          <w:color w:val="auto"/>
          <w:szCs w:val="28"/>
          <w:lang w:val="en-US"/>
        </w:rPr>
        <w:t xml:space="preserve">a </w:t>
      </w:r>
      <w:r w:rsidRPr="00D91044">
        <w:rPr>
          <w:color w:val="auto"/>
          <w:szCs w:val="28"/>
          <w:lang w:val="en-US"/>
        </w:rPr>
        <w:t xml:space="preserve">qismi demak, yuqori (3-rasm) da keltirilgani kabi instrumentlar </w:t>
      </w:r>
      <w:r w:rsidR="00831317" w:rsidRPr="00D91044">
        <w:rPr>
          <w:color w:val="auto"/>
          <w:szCs w:val="28"/>
          <w:lang w:val="en-US"/>
        </w:rPr>
        <w:t xml:space="preserve">guruhiga </w:t>
      </w:r>
      <w:r w:rsidRPr="00D91044">
        <w:rPr>
          <w:color w:val="auto"/>
          <w:szCs w:val="28"/>
          <w:lang w:val="en-US"/>
        </w:rPr>
        <w:t>ajratilgan ekan.</w:t>
      </w:r>
      <w:proofErr w:type="gramEnd"/>
      <w:r w:rsidRPr="00D91044">
        <w:rPr>
          <w:color w:val="auto"/>
          <w:szCs w:val="28"/>
          <w:lang w:val="en-US"/>
        </w:rPr>
        <w:t xml:space="preserve"> Instrumentlar </w:t>
      </w:r>
      <w:proofErr w:type="gramStart"/>
      <w:r w:rsidRPr="00D91044">
        <w:rPr>
          <w:color w:val="auto"/>
          <w:szCs w:val="28"/>
          <w:lang w:val="en-US"/>
        </w:rPr>
        <w:t>va</w:t>
      </w:r>
      <w:proofErr w:type="gramEnd"/>
      <w:r w:rsidRPr="00D91044">
        <w:rPr>
          <w:color w:val="auto"/>
          <w:szCs w:val="28"/>
          <w:lang w:val="en-US"/>
        </w:rPr>
        <w:t xml:space="preserve"> funksiyalarning bunday joylashishi juda qulay bo‘lib, ish davomida kerakli instrumentlarni topib olishimizni osonlashtiradi. Guruhlar ichiga nazar soladigan </w:t>
      </w:r>
      <w:proofErr w:type="gramStart"/>
      <w:r w:rsidRPr="00D91044">
        <w:rPr>
          <w:color w:val="auto"/>
          <w:szCs w:val="28"/>
          <w:lang w:val="en-US"/>
        </w:rPr>
        <w:t>bo‘lsak</w:t>
      </w:r>
      <w:proofErr w:type="gramEnd"/>
      <w:r w:rsidRPr="00D91044">
        <w:rPr>
          <w:color w:val="auto"/>
          <w:szCs w:val="28"/>
          <w:lang w:val="en-US"/>
        </w:rPr>
        <w:t xml:space="preserve">, u </w:t>
      </w:r>
      <w:r w:rsidRPr="00D91044">
        <w:rPr>
          <w:color w:val="auto"/>
          <w:szCs w:val="28"/>
        </w:rPr>
        <w:t>е</w:t>
      </w:r>
      <w:r w:rsidRPr="00D91044">
        <w:rPr>
          <w:color w:val="auto"/>
          <w:szCs w:val="28"/>
          <w:lang w:val="en-US"/>
        </w:rPr>
        <w:t>rda instrumentlar, funksiyalar va buyruqlarning tugmalarini ko‘rishimiz mumkin. Xo‘sh, agar ushbu instrumentlar orasidan, bizga keragini topa olmsa</w:t>
      </w:r>
      <w:r w:rsidR="002309D8" w:rsidRPr="00D91044">
        <w:rPr>
          <w:color w:val="auto"/>
          <w:szCs w:val="28"/>
          <w:lang w:val="en-US"/>
        </w:rPr>
        <w:t xml:space="preserve"> </w:t>
      </w:r>
      <w:r w:rsidRPr="00D91044">
        <w:rPr>
          <w:color w:val="auto"/>
          <w:szCs w:val="28"/>
          <w:lang w:val="en-US"/>
        </w:rPr>
        <w:t xml:space="preserve">chap tarafida kichkina belgini ko‘rishimiz mumkin. Bu belgi dialog oynasini chaqirish vazifasini bajaradi. Bu dialog oynasi o‘zida ushbu guruhdagi barcha instrumentlar va buyruqlarni o‘z ichiga olibgina qolmay, bu </w:t>
      </w:r>
      <w:r w:rsidRPr="00D91044">
        <w:rPr>
          <w:color w:val="auto"/>
          <w:szCs w:val="28"/>
        </w:rPr>
        <w:t>е</w:t>
      </w:r>
      <w:r w:rsidRPr="00D91044">
        <w:rPr>
          <w:color w:val="auto"/>
          <w:szCs w:val="28"/>
          <w:lang w:val="en-US"/>
        </w:rPr>
        <w:t xml:space="preserve">rda sig‘maganlarini ham o‘z ichiga oladi. Oddiy qilib aytganda dialog oynasi bu guruhning kengroq yoyilgan </w:t>
      </w:r>
      <w:proofErr w:type="gramStart"/>
      <w:r w:rsidRPr="00D91044">
        <w:rPr>
          <w:color w:val="auto"/>
          <w:szCs w:val="28"/>
          <w:lang w:val="en-US"/>
        </w:rPr>
        <w:t>ko‘rinishi</w:t>
      </w:r>
      <w:proofErr w:type="gramEnd"/>
      <w:r w:rsidRPr="00D91044">
        <w:rPr>
          <w:color w:val="auto"/>
          <w:szCs w:val="28"/>
          <w:lang w:val="en-US"/>
        </w:rPr>
        <w:t xml:space="preserve">. Guruhdan topa olmaganingizni dialog oynasini ochib topishingiz </w:t>
      </w:r>
      <w:proofErr w:type="gramStart"/>
      <w:r w:rsidRPr="00D91044">
        <w:rPr>
          <w:color w:val="auto"/>
          <w:szCs w:val="28"/>
          <w:lang w:val="en-US"/>
        </w:rPr>
        <w:t>va</w:t>
      </w:r>
      <w:proofErr w:type="gramEnd"/>
      <w:r w:rsidRPr="00D91044">
        <w:rPr>
          <w:color w:val="auto"/>
          <w:szCs w:val="28"/>
          <w:lang w:val="en-US"/>
        </w:rPr>
        <w:t xml:space="preserve"> o‘zingizga ma’qul tarzda sozlashingiz mumkin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5C569E01" wp14:editId="01F87B69">
                <wp:extent cx="6158865" cy="19050"/>
                <wp:effectExtent l="0" t="0" r="0" b="0"/>
                <wp:docPr id="392491" name="Group 392491"/>
                <wp:cNvGraphicFramePr/>
                <a:graphic xmlns:a="http://schemas.openxmlformats.org/drawingml/2006/main">
                  <a:graphicData uri="http://schemas.microsoft.com/office/word/2010/wordprocessingGroup">
                    <wpg:wgp>
                      <wpg:cNvGrpSpPr/>
                      <wpg:grpSpPr>
                        <a:xfrm>
                          <a:off x="0" y="0"/>
                          <a:ext cx="6158865" cy="19050"/>
                          <a:chOff x="0" y="0"/>
                          <a:chExt cx="6158865" cy="19050"/>
                        </a:xfrm>
                      </wpg:grpSpPr>
                      <wps:wsp>
                        <wps:cNvPr id="460688" name="Shape 460688"/>
                        <wps:cNvSpPr/>
                        <wps:spPr>
                          <a:xfrm>
                            <a:off x="0" y="1270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60689" name="Shape 460689"/>
                        <wps:cNvSpPr/>
                        <wps:spPr>
                          <a:xfrm>
                            <a:off x="0" y="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2491" style="width:484.95pt;height:1.5pt;mso-position-horizontal-relative:char;mso-position-vertical-relative:line" coordsize="61588,190">
                <v:shape id="Shape 460690" style="position:absolute;width:61588;height:91;left:0;top:127;" coordsize="6158865,9144" path="m0,0l6158865,0l6158865,9144l0,9144l0,0">
                  <v:stroke weight="0pt" endcap="flat" joinstyle="miter" miterlimit="8" on="false" color="#000000" opacity="0"/>
                  <v:fill on="true" color="#000000"/>
                </v:shape>
                <v:shape id="Shape 460691" style="position:absolute;width:61588;height:91;left:0;top:0;" coordsize="6158865,9144" path="m0,0l6158865,0l6158865,9144l0,9144l0,0">
                  <v:stroke weight="0pt" endcap="flat" joinstyle="miter" miterlimit="8" on="false" color="#000000" opacity="0"/>
                  <v:fill on="true" color="#000000"/>
                </v:shape>
              </v:group>
            </w:pict>
          </mc:Fallback>
        </mc:AlternateContent>
      </w:r>
    </w:p>
    <w:p w:rsidR="00B45E59" w:rsidRPr="00D91044" w:rsidRDefault="008D3E2E" w:rsidP="00773CE2">
      <w:pPr>
        <w:spacing w:after="0" w:line="276" w:lineRule="auto"/>
        <w:ind w:left="0" w:right="0" w:firstLine="0"/>
        <w:rPr>
          <w:color w:val="auto"/>
          <w:szCs w:val="28"/>
        </w:rPr>
      </w:pPr>
      <w:r w:rsidRPr="00D91044">
        <w:rPr>
          <w:b/>
          <w:color w:val="auto"/>
          <w:szCs w:val="28"/>
        </w:rPr>
        <w:t xml:space="preserve">Diolog oyna </w:t>
      </w:r>
      <w:r w:rsidRPr="00D91044">
        <w:rPr>
          <w:color w:val="auto"/>
          <w:szCs w:val="28"/>
        </w:rPr>
        <w:t xml:space="preserve">– bu foydalanuvchi bilan dastur o‘rtasidagi aloqaning bir turi bo‘lib, diolog oynada foydalanuvchi so‘rov va buyruqlarni kiritadi hamda ularga javob oladi. </w:t>
      </w:r>
    </w:p>
    <w:p w:rsidR="00B45E59" w:rsidRPr="00D91044" w:rsidRDefault="008D3E2E" w:rsidP="00773CE2">
      <w:pPr>
        <w:spacing w:after="0" w:line="276" w:lineRule="auto"/>
        <w:ind w:left="0" w:right="0" w:firstLine="0"/>
        <w:jc w:val="right"/>
        <w:rPr>
          <w:color w:val="auto"/>
          <w:szCs w:val="28"/>
        </w:rPr>
      </w:pPr>
      <w:r w:rsidRPr="00D91044">
        <w:rPr>
          <w:rFonts w:eastAsia="Calibri"/>
          <w:noProof/>
          <w:color w:val="auto"/>
          <w:szCs w:val="28"/>
        </w:rPr>
        <mc:AlternateContent>
          <mc:Choice Requires="wpg">
            <w:drawing>
              <wp:inline distT="0" distB="0" distL="0" distR="0" wp14:anchorId="34A325F7" wp14:editId="71F43EC2">
                <wp:extent cx="6158865" cy="19050"/>
                <wp:effectExtent l="0" t="0" r="0" b="0"/>
                <wp:docPr id="392489" name="Group 392489"/>
                <wp:cNvGraphicFramePr/>
                <a:graphic xmlns:a="http://schemas.openxmlformats.org/drawingml/2006/main">
                  <a:graphicData uri="http://schemas.microsoft.com/office/word/2010/wordprocessingGroup">
                    <wpg:wgp>
                      <wpg:cNvGrpSpPr/>
                      <wpg:grpSpPr>
                        <a:xfrm>
                          <a:off x="0" y="0"/>
                          <a:ext cx="6158865" cy="19050"/>
                          <a:chOff x="0" y="0"/>
                          <a:chExt cx="6158865" cy="19050"/>
                        </a:xfrm>
                      </wpg:grpSpPr>
                      <wps:wsp>
                        <wps:cNvPr id="460692" name="Shape 460692"/>
                        <wps:cNvSpPr/>
                        <wps:spPr>
                          <a:xfrm>
                            <a:off x="0" y="1270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693" name="Shape 460693"/>
                        <wps:cNvSpPr/>
                        <wps:spPr>
                          <a:xfrm>
                            <a:off x="0" y="0"/>
                            <a:ext cx="6158865" cy="9144"/>
                          </a:xfrm>
                          <a:custGeom>
                            <a:avLst/>
                            <a:gdLst/>
                            <a:ahLst/>
                            <a:cxnLst/>
                            <a:rect l="0" t="0" r="0" b="0"/>
                            <a:pathLst>
                              <a:path w="6158865" h="9144">
                                <a:moveTo>
                                  <a:pt x="0" y="0"/>
                                </a:moveTo>
                                <a:lnTo>
                                  <a:pt x="6158865" y="0"/>
                                </a:lnTo>
                                <a:lnTo>
                                  <a:pt x="61588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92489" style="width:484.95pt;height:1.5pt;mso-position-horizontal-relative:char;mso-position-vertical-relative:line" coordsize="61588,190">
                <v:shape id="Shape 460694" style="position:absolute;width:61588;height:91;left:0;top:127;" coordsize="6158865,9144" path="m0,0l6158865,0l6158865,9144l0,9144l0,0">
                  <v:stroke weight="0pt" endcap="flat" joinstyle="miter" miterlimit="10" on="false" color="#000000" opacity="0"/>
                  <v:fill on="true" color="#000000"/>
                </v:shape>
                <v:shape id="Shape 460695" style="position:absolute;width:61588;height:91;left:0;top:0;" coordsize="6158865,9144" path="m0,0l6158865,0l6158865,9144l0,9144l0,0">
                  <v:stroke weight="0pt" endcap="flat" joinstyle="miter" miterlimit="10" on="false" color="#000000" opacity="0"/>
                  <v:fill on="true" color="#000000"/>
                </v:shape>
              </v:group>
            </w:pict>
          </mc:Fallback>
        </mc:AlternateContent>
      </w:r>
      <w:r w:rsidRPr="00D91044">
        <w:rPr>
          <w:color w:val="auto"/>
          <w:szCs w:val="28"/>
        </w:rPr>
        <w:t xml:space="preserve"> </w:t>
      </w:r>
    </w:p>
    <w:p w:rsidR="00B45E59" w:rsidRPr="00D91044" w:rsidRDefault="008D3E2E" w:rsidP="00773CE2">
      <w:pPr>
        <w:spacing w:after="0" w:line="276" w:lineRule="auto"/>
        <w:ind w:left="0" w:right="0" w:firstLine="0"/>
        <w:rPr>
          <w:color w:val="auto"/>
          <w:szCs w:val="28"/>
        </w:rPr>
      </w:pPr>
      <w:r w:rsidRPr="00D91044">
        <w:rPr>
          <w:color w:val="auto"/>
          <w:szCs w:val="28"/>
        </w:rPr>
        <w:t xml:space="preserve">Dasturning yana bitta qulayliklaridan biri bu tezkor chaqiruvlar kombinatsiyasi bo‘lib, uning yordamida biz ishlash tezligimizni ko‘p marotaba oshirishimiz mumkin. </w:t>
      </w:r>
      <w:r w:rsidRPr="00D91044">
        <w:rPr>
          <w:color w:val="auto"/>
          <w:szCs w:val="28"/>
          <w:lang w:val="en-US"/>
        </w:rPr>
        <w:t xml:space="preserve">Undan foydalanish uchun klaviaturadan </w:t>
      </w:r>
      <w:r w:rsidRPr="00D91044">
        <w:rPr>
          <w:i/>
          <w:color w:val="auto"/>
          <w:szCs w:val="28"/>
          <w:lang w:val="en-US"/>
        </w:rPr>
        <w:t xml:space="preserve">Windows da </w:t>
      </w:r>
      <w:proofErr w:type="gramStart"/>
      <w:r w:rsidRPr="00D91044">
        <w:rPr>
          <w:color w:val="auto"/>
          <w:szCs w:val="28"/>
          <w:lang w:val="en-US"/>
        </w:rPr>
        <w:t>bo‘lsangiz</w:t>
      </w:r>
      <w:proofErr w:type="gramEnd"/>
      <w:r w:rsidRPr="00D91044">
        <w:rPr>
          <w:color w:val="auto"/>
          <w:szCs w:val="28"/>
          <w:lang w:val="en-US"/>
        </w:rPr>
        <w:t xml:space="preserve"> </w:t>
      </w:r>
      <w:r w:rsidRPr="00D91044">
        <w:rPr>
          <w:i/>
          <w:color w:val="auto"/>
          <w:szCs w:val="28"/>
          <w:lang w:val="en-US"/>
        </w:rPr>
        <w:t>Alt</w:t>
      </w:r>
      <w:r w:rsidRPr="00D91044">
        <w:rPr>
          <w:color w:val="auto"/>
          <w:szCs w:val="28"/>
          <w:lang w:val="en-US"/>
        </w:rPr>
        <w:t xml:space="preserve">, </w:t>
      </w:r>
      <w:r w:rsidRPr="00D91044">
        <w:rPr>
          <w:i/>
          <w:color w:val="auto"/>
          <w:szCs w:val="28"/>
          <w:lang w:val="en-US"/>
        </w:rPr>
        <w:t xml:space="preserve">Mac </w:t>
      </w:r>
      <w:r w:rsidRPr="00D91044">
        <w:rPr>
          <w:color w:val="auto"/>
          <w:szCs w:val="28"/>
          <w:lang w:val="en-US"/>
        </w:rPr>
        <w:t xml:space="preserve">da bo‘lsangiz </w:t>
      </w:r>
      <w:r w:rsidRPr="00D91044">
        <w:rPr>
          <w:i/>
          <w:color w:val="auto"/>
          <w:szCs w:val="28"/>
          <w:lang w:val="en-US"/>
        </w:rPr>
        <w:t xml:space="preserve">option </w:t>
      </w:r>
      <w:r w:rsidRPr="00D91044">
        <w:rPr>
          <w:color w:val="auto"/>
          <w:szCs w:val="28"/>
          <w:lang w:val="en-US"/>
        </w:rPr>
        <w:t xml:space="preserve">tugmasini bosasiz. Bosishingiz bilanoq butun instrumentlar </w:t>
      </w:r>
      <w:proofErr w:type="gramStart"/>
      <w:r w:rsidRPr="00D91044">
        <w:rPr>
          <w:color w:val="auto"/>
          <w:szCs w:val="28"/>
          <w:lang w:val="en-US"/>
        </w:rPr>
        <w:t>va</w:t>
      </w:r>
      <w:proofErr w:type="gramEnd"/>
      <w:r w:rsidRPr="00D91044">
        <w:rPr>
          <w:color w:val="auto"/>
          <w:szCs w:val="28"/>
          <w:lang w:val="en-US"/>
        </w:rPr>
        <w:t xml:space="preserve"> buyruqlar bo‘ylab</w:t>
      </w:r>
      <w:r w:rsidR="002309D8" w:rsidRPr="00D91044">
        <w:rPr>
          <w:color w:val="auto"/>
          <w:szCs w:val="28"/>
          <w:lang w:val="en-US"/>
        </w:rPr>
        <w:t xml:space="preserve"> </w:t>
      </w:r>
      <w:r w:rsidRPr="00D91044">
        <w:rPr>
          <w:color w:val="auto"/>
          <w:szCs w:val="28"/>
          <w:lang w:val="en-US"/>
        </w:rPr>
        <w:t xml:space="preserve">harflar paydo bo‘ladi. </w:t>
      </w:r>
      <w:r w:rsidRPr="00D91044">
        <w:rPr>
          <w:color w:val="auto"/>
          <w:szCs w:val="28"/>
        </w:rPr>
        <w:t xml:space="preserve">Quyidagi 4-rasmda ko‘rsatilgan: </w:t>
      </w:r>
    </w:p>
    <w:tbl>
      <w:tblPr>
        <w:tblStyle w:val="TableGrid"/>
        <w:tblW w:w="9093" w:type="dxa"/>
        <w:tblInd w:w="414" w:type="dxa"/>
        <w:tblLook w:val="04A0" w:firstRow="1" w:lastRow="0" w:firstColumn="1" w:lastColumn="0" w:noHBand="0" w:noVBand="1"/>
      </w:tblPr>
      <w:tblGrid>
        <w:gridCol w:w="8100"/>
        <w:gridCol w:w="1009"/>
      </w:tblGrid>
      <w:tr w:rsidR="007F532F" w:rsidRPr="00D91044">
        <w:trPr>
          <w:trHeight w:val="964"/>
        </w:trPr>
        <w:tc>
          <w:tcPr>
            <w:tcW w:w="9093" w:type="dxa"/>
            <w:gridSpan w:val="2"/>
            <w:tcBorders>
              <w:top w:val="single" w:sz="6" w:space="0" w:color="000000"/>
              <w:left w:val="single" w:sz="6" w:space="0" w:color="000000"/>
              <w:bottom w:val="nil"/>
              <w:right w:val="single" w:sz="9" w:space="0" w:color="000000"/>
            </w:tcBorders>
          </w:tcPr>
          <w:p w:rsidR="00B45E59" w:rsidRPr="00D91044" w:rsidRDefault="008D3E2E" w:rsidP="00773CE2">
            <w:pPr>
              <w:spacing w:after="0" w:line="276" w:lineRule="auto"/>
              <w:ind w:left="0" w:right="0" w:firstLine="0"/>
              <w:jc w:val="center"/>
              <w:rPr>
                <w:color w:val="auto"/>
                <w:szCs w:val="28"/>
              </w:rPr>
            </w:pPr>
            <w:r w:rsidRPr="00D91044">
              <w:rPr>
                <w:noProof/>
                <w:color w:val="auto"/>
                <w:szCs w:val="28"/>
              </w:rPr>
              <w:drawing>
                <wp:inline distT="0" distB="0" distL="0" distR="0" wp14:anchorId="42189B00" wp14:editId="44FF3906">
                  <wp:extent cx="5772150" cy="683260"/>
                  <wp:effectExtent l="0" t="0" r="0" b="0"/>
                  <wp:docPr id="9307" name="Picture 9307"/>
                  <wp:cNvGraphicFramePr/>
                  <a:graphic xmlns:a="http://schemas.openxmlformats.org/drawingml/2006/main">
                    <a:graphicData uri="http://schemas.openxmlformats.org/drawingml/2006/picture">
                      <pic:pic xmlns:pic="http://schemas.openxmlformats.org/drawingml/2006/picture">
                        <pic:nvPicPr>
                          <pic:cNvPr id="9307" name="Picture 9307"/>
                          <pic:cNvPicPr/>
                        </pic:nvPicPr>
                        <pic:blipFill>
                          <a:blip r:embed="rId31"/>
                          <a:stretch>
                            <a:fillRect/>
                          </a:stretch>
                        </pic:blipFill>
                        <pic:spPr>
                          <a:xfrm>
                            <a:off x="0" y="0"/>
                            <a:ext cx="5772150" cy="683260"/>
                          </a:xfrm>
                          <a:prstGeom prst="rect">
                            <a:avLst/>
                          </a:prstGeom>
                        </pic:spPr>
                      </pic:pic>
                    </a:graphicData>
                  </a:graphic>
                </wp:inline>
              </w:drawing>
            </w:r>
          </w:p>
        </w:tc>
      </w:tr>
      <w:tr w:rsidR="007F532F" w:rsidRPr="00D91044">
        <w:trPr>
          <w:trHeight w:val="556"/>
        </w:trPr>
        <w:tc>
          <w:tcPr>
            <w:tcW w:w="8106" w:type="dxa"/>
            <w:tcBorders>
              <w:top w:val="nil"/>
              <w:left w:val="single" w:sz="6" w:space="0" w:color="000000"/>
              <w:bottom w:val="single" w:sz="8" w:space="0" w:color="000000"/>
              <w:right w:val="single" w:sz="6" w:space="0" w:color="000000"/>
            </w:tcBorders>
          </w:tcPr>
          <w:p w:rsidR="00B45E59" w:rsidRPr="00D91044" w:rsidRDefault="00B45E59" w:rsidP="00773CE2">
            <w:pPr>
              <w:spacing w:after="0" w:line="276" w:lineRule="auto"/>
              <w:ind w:left="0" w:right="0" w:firstLine="0"/>
              <w:jc w:val="left"/>
              <w:rPr>
                <w:color w:val="auto"/>
                <w:szCs w:val="28"/>
              </w:rPr>
            </w:pPr>
          </w:p>
        </w:tc>
        <w:tc>
          <w:tcPr>
            <w:tcW w:w="987" w:type="dxa"/>
            <w:tcBorders>
              <w:top w:val="single" w:sz="6" w:space="0" w:color="000000"/>
              <w:left w:val="single" w:sz="6" w:space="0" w:color="000000"/>
              <w:bottom w:val="single" w:sz="8" w:space="0" w:color="000000"/>
              <w:right w:val="single" w:sz="9" w:space="0" w:color="000000"/>
            </w:tcBorders>
          </w:tcPr>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0E3B75D9" wp14:editId="1A24B111">
                      <wp:extent cx="628650" cy="353568"/>
                      <wp:effectExtent l="0" t="0" r="0" b="0"/>
                      <wp:docPr id="392479" name="Group 392479"/>
                      <wp:cNvGraphicFramePr/>
                      <a:graphic xmlns:a="http://schemas.openxmlformats.org/drawingml/2006/main">
                        <a:graphicData uri="http://schemas.microsoft.com/office/word/2010/wordprocessingGroup">
                          <wpg:wgp>
                            <wpg:cNvGrpSpPr/>
                            <wpg:grpSpPr>
                              <a:xfrm>
                                <a:off x="0" y="0"/>
                                <a:ext cx="628650" cy="353568"/>
                                <a:chOff x="0" y="0"/>
                                <a:chExt cx="628650" cy="353568"/>
                              </a:xfrm>
                            </wpg:grpSpPr>
                            <pic:pic xmlns:pic="http://schemas.openxmlformats.org/drawingml/2006/picture">
                              <pic:nvPicPr>
                                <pic:cNvPr id="9310" name="Picture 9310"/>
                                <pic:cNvPicPr/>
                              </pic:nvPicPr>
                              <pic:blipFill>
                                <a:blip r:embed="rId32"/>
                                <a:stretch>
                                  <a:fillRect/>
                                </a:stretch>
                              </pic:blipFill>
                              <pic:spPr>
                                <a:xfrm>
                                  <a:off x="0" y="0"/>
                                  <a:ext cx="628650" cy="353060"/>
                                </a:xfrm>
                                <a:prstGeom prst="rect">
                                  <a:avLst/>
                                </a:prstGeom>
                              </pic:spPr>
                            </pic:pic>
                            <wps:wsp>
                              <wps:cNvPr id="9311" name="Shape 9311"/>
                              <wps:cNvSpPr/>
                              <wps:spPr>
                                <a:xfrm>
                                  <a:off x="52070" y="63500"/>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314" name="Picture 9314"/>
                                <pic:cNvPicPr/>
                              </pic:nvPicPr>
                              <pic:blipFill>
                                <a:blip r:embed="rId33"/>
                                <a:stretch>
                                  <a:fillRect/>
                                </a:stretch>
                              </pic:blipFill>
                              <pic:spPr>
                                <a:xfrm>
                                  <a:off x="5969" y="15239"/>
                                  <a:ext cx="612648" cy="338328"/>
                                </a:xfrm>
                                <a:prstGeom prst="rect">
                                  <a:avLst/>
                                </a:prstGeom>
                              </pic:spPr>
                            </pic:pic>
                            <wps:wsp>
                              <wps:cNvPr id="9315" name="Rectangle 9315"/>
                              <wps:cNvSpPr/>
                              <wps:spPr>
                                <a:xfrm>
                                  <a:off x="8382" y="27287"/>
                                  <a:ext cx="29390" cy="130140"/>
                                </a:xfrm>
                                <a:prstGeom prst="rect">
                                  <a:avLst/>
                                </a:prstGeom>
                                <a:ln>
                                  <a:noFill/>
                                </a:ln>
                              </wps:spPr>
                              <wps:txbx>
                                <w:txbxContent>
                                  <w:p w:rsidR="008D3E2E" w:rsidRDefault="008D3E2E">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9316" name="Rectangle 9316"/>
                              <wps:cNvSpPr/>
                              <wps:spPr>
                                <a:xfrm>
                                  <a:off x="163830" y="127813"/>
                                  <a:ext cx="77023" cy="170530"/>
                                </a:xfrm>
                                <a:prstGeom prst="rect">
                                  <a:avLst/>
                                </a:prstGeom>
                                <a:ln>
                                  <a:noFill/>
                                </a:ln>
                              </wps:spPr>
                              <wps:txbx>
                                <w:txbxContent>
                                  <w:p w:rsidR="008D3E2E" w:rsidRDefault="008D3E2E">
                                    <w:pPr>
                                      <w:spacing w:after="160" w:line="259" w:lineRule="auto"/>
                                      <w:ind w:left="0" w:right="0" w:firstLine="0"/>
                                      <w:jc w:val="left"/>
                                    </w:pPr>
                                    <w:r>
                                      <w:rPr>
                                        <w:sz w:val="18"/>
                                      </w:rPr>
                                      <w:t>4</w:t>
                                    </w:r>
                                  </w:p>
                                </w:txbxContent>
                              </wps:txbx>
                              <wps:bodyPr horzOverflow="overflow" vert="horz" lIns="0" tIns="0" rIns="0" bIns="0" rtlCol="0">
                                <a:noAutofit/>
                              </wps:bodyPr>
                            </wps:wsp>
                            <wps:wsp>
                              <wps:cNvPr id="9317" name="Rectangle 9317"/>
                              <wps:cNvSpPr/>
                              <wps:spPr>
                                <a:xfrm>
                                  <a:off x="221742" y="127813"/>
                                  <a:ext cx="51298" cy="170530"/>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9318" name="Rectangle 9318"/>
                              <wps:cNvSpPr/>
                              <wps:spPr>
                                <a:xfrm>
                                  <a:off x="261366" y="127813"/>
                                  <a:ext cx="293894" cy="170530"/>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9319" name="Rectangle 9319"/>
                              <wps:cNvSpPr/>
                              <wps:spPr>
                                <a:xfrm>
                                  <a:off x="480822" y="127813"/>
                                  <a:ext cx="38512" cy="170530"/>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479" o:spid="_x0000_s1048" style="width:49.5pt;height:27.85pt;mso-position-horizontal-relative:char;mso-position-vertical-relative:line" coordsize="6286,353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">
                      <v:shape id="Picture 9310" o:spid="_x0000_s1049" type="#_x0000_t75" style="position:absolute;width:6286;height:35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I5ZbEAAAA3QAAAA8AAABkcnMvZG93bnJldi54bWxET89rwjAUvg/8H8Ib7DbTOhCtRhmCVPSk&#10;7uBub82zrTYvNYna+dcvB2HHj+/3dN6ZRtzI+dqygrSfgCAurK65VPC1X76PQPiArLGxTAp+ycN8&#10;1nuZYqbtnbd024VSxBD2GSqoQmgzKX1RkUHfty1x5I7WGQwRulJqh/cYbho5SJKhNFhzbKiwpUVF&#10;xXl3NQoWp+3msE+/T93FnfPH42dd5/lFqbfX7nMCIlAX/sVP90orGH+kcX98E5+A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I5ZbEAAAA3QAAAA8AAAAAAAAAAAAAAAAA&#10;nwIAAGRycy9kb3ducmV2LnhtbFBLBQYAAAAABAAEAPcAAACQAwAAAAA=&#10;">
                        <v:imagedata r:id="rId34" o:title=""/>
                      </v:shape>
                      <v:shape id="Shape 9311" o:spid="_x0000_s1050" style="position:absolute;left:520;top:635;width:5347;height:2387;visibility:visible;mso-wrap-style:square;v-text-anchor:top" coordsize="53467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IDMUA&#10;AADdAAAADwAAAGRycy9kb3ducmV2LnhtbESPzWrDMBCE74G+g9hCb4nsBErsRgltobTX/DjQ22Jt&#10;bCfelbFUx337qhDIcZiZb5jVZuRWDdT7xomBdJaAIimdbaQycNh/TJegfECx2DohA7/kYbN+mKww&#10;t+4qWxp2oVIRIj5HA3UIXa61L2ti9DPXkUTv5HrGEGVfadvjNcK51fMkedaMjcSFGjt6r6m87H7Y&#10;wOfZfR/fUl7w0BbHhrNie5kXxjw9jq8voAKN4R6+tb+sgWyRpvD/Jj4Bv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8gMxQAAAN0AAAAPAAAAAAAAAAAAAAAAAJgCAABkcnMv&#10;ZG93bnJldi54bWxQSwUGAAAAAAQABAD1AAAAigM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Picture 9314" o:spid="_x0000_s1051" type="#_x0000_t75" style="position:absolute;left:59;top:152;width:6127;height:3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7EzGAAAA3QAAAA8AAABkcnMvZG93bnJldi54bWxEj0FrwkAUhO8F/8PyhN7qxipS06wiFdGj&#10;tR709pp9yUazb0N2q9Ff3y0IPQ4z8w2TzTtbiwu1vnKsYDhIQBDnTldcKth/rV7eQPiArLF2TApu&#10;5GE+6z1lmGp35U+67EIpIoR9igpMCE0qpc8NWfQD1xBHr3CtxRBlW0rd4jXCbS1fk2QiLVYcFww2&#10;9GEoP+9+rILVdoqH8/L4jffJrejMKRmvy71Sz/1u8Q4iUBf+w4/2RiuYjoZj+HsTn4C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zsTMYAAADdAAAADwAAAAAAAAAAAAAA&#10;AACfAgAAZHJzL2Rvd25yZXYueG1sUEsFBgAAAAAEAAQA9wAAAJIDAAAAAA==&#10;">
                        <v:imagedata r:id="rId35" o:title=""/>
                      </v:shape>
                      <v:rect id="Rectangle 9315" o:spid="_x0000_s1052" style="position:absolute;left:83;top:272;width:294;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x3f8cA&#10;AADdAAAADwAAAGRycy9kb3ducmV2LnhtbESPT2vCQBTE74LfYXmCN91YqSQxq0j/oEerhdTbI/ua&#10;hGbfhuzWpP30XUHocZiZ3zDZdjCNuFLnassKFvMIBHFhdc2lgvfz6ywG4TyyxsYyKfghB9vNeJRh&#10;qm3Pb3Q9+VIECLsUFVTet6mUrqjIoJvbljh4n7Yz6IPsSqk77APcNPIhilbSYM1hocKWnioqvk7f&#10;RsE+bncfB/vbl83LZZ8f8+T5nHilppNhtwbhafD/4Xv7oBUky8U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sd3/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4"/>
                                </w:rPr>
                                <w:t xml:space="preserve"> </w:t>
                              </w:r>
                            </w:p>
                          </w:txbxContent>
                        </v:textbox>
                      </v:rect>
                      <v:rect id="Rectangle 9316" o:spid="_x0000_s1053" style="position:absolute;left:1638;top:1278;width:77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7pCMUA&#10;AADdAAAADwAAAGRycy9kb3ducmV2LnhtbESPT4vCMBTE74LfITxhb5rqgthqFPEPetxVQb09mmdb&#10;bF5KE213P/1mQfA4zMxvmNmiNaV4Uu0KywqGgwgEcWp1wZmC03Hbn4BwHlljaZkU/JCDxbzbmWGi&#10;bcPf9Dz4TAQIuwQV5N5XiZQuzcmgG9iKOHg3Wxv0QdaZ1DU2AW5KOYqisTRYcFjIsaJVTun98DAK&#10;dpNqednb3yYrN9fd+escr4+xV+qj1y6nIDy1/h1+tfdaQfw5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ukI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4</w:t>
                              </w:r>
                            </w:p>
                          </w:txbxContent>
                        </v:textbox>
                      </v:rect>
                      <v:rect id="Rectangle 9317" o:spid="_x0000_s1054" style="position:absolute;left:2217;top:1278;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k8cA&#10;AADdAAAADwAAAGRycy9kb3ducmV2LnhtbESPT2vCQBTE74LfYXmCN91YoSYxq0j/oEerhdTbI/ua&#10;hGbfhuzWpP30XUHocZiZ3zDZdjCNuFLnassKFvMIBHFhdc2lgvfz6ywG4TyyxsYyKfghB9vNeJRh&#10;qm3Pb3Q9+VIECLsUFVTet6mUrqjIoJvbljh4n7Yz6IPsSqk77APcNPIhih6lwZrDQoUtPVVUfJ2+&#10;jYJ93O4+Dva3L5uXyz4/5snzOfFKTSfDbg3C0+D/w/f2QStIlo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yTJP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w:t>
                              </w:r>
                            </w:p>
                          </w:txbxContent>
                        </v:textbox>
                      </v:rect>
                      <v:rect id="Rectangle 9318" o:spid="_x0000_s1055" style="position:absolute;left:2613;top:1278;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3Y4cMA&#10;AADdAAAADwAAAGRycy9kb3ducmV2LnhtbERPy4rCMBTdD/gP4Q64G1MVxHaMIj7Q5VgFdXdp7rRl&#10;mpvSRFv9+slCcHk479miM5W4U+NKywqGgwgEcWZ1ybmC03H7NQXhPLLGyjIpeJCDxbz3McNE25YP&#10;dE99LkIIuwQVFN7XiZQuK8igG9iaOHC/tjHoA2xyqRtsQ7ip5CiKJtJgyaGhwJpWBWV/6c0o2E3r&#10;5WVvn21eba678885Xh9jr1T/s1t+g/DU+bf45d5rBfF4G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3Y4cMAAADd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rasm</w:t>
                              </w:r>
                            </w:p>
                          </w:txbxContent>
                        </v:textbox>
                      </v:rect>
                      <v:rect id="Rectangle 9319" o:spid="_x0000_s1056" style="position:absolute;left:4808;top:1278;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F9esYA&#10;AADdAAAADwAAAGRycy9kb3ducmV2LnhtbESPQWvCQBSE7wX/w/IKvdVNKhQ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aF9es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tc>
      </w:tr>
    </w:tbl>
    <w:p w:rsidR="00B45E59" w:rsidRPr="00D91044" w:rsidRDefault="008D3E2E" w:rsidP="00773CE2">
      <w:pPr>
        <w:spacing w:after="0" w:line="276" w:lineRule="auto"/>
        <w:ind w:left="0" w:right="0" w:firstLine="0"/>
        <w:rPr>
          <w:color w:val="auto"/>
          <w:szCs w:val="28"/>
        </w:rPr>
      </w:pPr>
      <w:r w:rsidRPr="00D91044">
        <w:rPr>
          <w:color w:val="auto"/>
          <w:szCs w:val="28"/>
        </w:rPr>
        <w:t xml:space="preserve">Demak, biz bunda o‘zimizga kerakli bo‘lgan punktlarga yuqorisida yoki pastida ko‘rsatilgan raqam yoki harflarga klaviatura orqali chertib, ushbu punktga o‘tishimiz va bu punkt o‘z ichiga oladigan funksiyalarni ham shu usulda tanlab tezda tanlashimiz, bajarishimiz mumkin. Masalan, </w:t>
      </w:r>
      <w:r w:rsidRPr="00D91044">
        <w:rPr>
          <w:i/>
          <w:color w:val="auto"/>
          <w:szCs w:val="28"/>
        </w:rPr>
        <w:t xml:space="preserve">Alt </w:t>
      </w:r>
      <w:r w:rsidRPr="00D91044">
        <w:rPr>
          <w:color w:val="auto"/>
          <w:szCs w:val="28"/>
        </w:rPr>
        <w:t xml:space="preserve">tugmasiga chertak, bizga qaysi punktga qanday klavishni bosib, tezda o‘tishimiz haqida ma’lumot beriladi. </w:t>
      </w:r>
    </w:p>
    <w:p w:rsidR="00B45E59" w:rsidRPr="00D91044" w:rsidRDefault="008D3E2E" w:rsidP="00773CE2">
      <w:pPr>
        <w:spacing w:after="0" w:line="276" w:lineRule="auto"/>
        <w:ind w:left="0" w:right="0" w:firstLine="0"/>
        <w:jc w:val="center"/>
        <w:rPr>
          <w:color w:val="auto"/>
          <w:szCs w:val="28"/>
        </w:rPr>
      </w:pPr>
      <w:r w:rsidRPr="00D91044">
        <w:rPr>
          <w:rFonts w:eastAsia="Calibri"/>
          <w:noProof/>
          <w:color w:val="auto"/>
          <w:szCs w:val="28"/>
        </w:rPr>
        <w:lastRenderedPageBreak/>
        <mc:AlternateContent>
          <mc:Choice Requires="wpg">
            <w:drawing>
              <wp:inline distT="0" distB="0" distL="0" distR="0" wp14:anchorId="0CA9AB9A" wp14:editId="6428DEED">
                <wp:extent cx="5382620" cy="2524911"/>
                <wp:effectExtent l="0" t="0" r="0" b="0"/>
                <wp:docPr id="392979" name="Group 392979"/>
                <wp:cNvGraphicFramePr/>
                <a:graphic xmlns:a="http://schemas.openxmlformats.org/drawingml/2006/main">
                  <a:graphicData uri="http://schemas.microsoft.com/office/word/2010/wordprocessingGroup">
                    <wpg:wgp>
                      <wpg:cNvGrpSpPr/>
                      <wpg:grpSpPr>
                        <a:xfrm>
                          <a:off x="0" y="0"/>
                          <a:ext cx="5382620" cy="2524911"/>
                          <a:chOff x="0" y="0"/>
                          <a:chExt cx="5382620" cy="2524911"/>
                        </a:xfrm>
                      </wpg:grpSpPr>
                      <wps:wsp>
                        <wps:cNvPr id="9363" name="Rectangle 9363"/>
                        <wps:cNvSpPr/>
                        <wps:spPr>
                          <a:xfrm>
                            <a:off x="5323840" y="2264630"/>
                            <a:ext cx="58780"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23" name="Picture 9523"/>
                          <pic:cNvPicPr/>
                        </pic:nvPicPr>
                        <pic:blipFill>
                          <a:blip r:embed="rId36"/>
                          <a:stretch>
                            <a:fillRect/>
                          </a:stretch>
                        </pic:blipFill>
                        <pic:spPr>
                          <a:xfrm>
                            <a:off x="20320" y="19050"/>
                            <a:ext cx="2612390" cy="990600"/>
                          </a:xfrm>
                          <a:prstGeom prst="rect">
                            <a:avLst/>
                          </a:prstGeom>
                        </pic:spPr>
                      </pic:pic>
                      <wps:wsp>
                        <wps:cNvPr id="9524" name="Shape 9524"/>
                        <wps:cNvSpPr/>
                        <wps:spPr>
                          <a:xfrm>
                            <a:off x="1934210" y="609600"/>
                            <a:ext cx="209550" cy="181610"/>
                          </a:xfrm>
                          <a:custGeom>
                            <a:avLst/>
                            <a:gdLst/>
                            <a:ahLst/>
                            <a:cxnLst/>
                            <a:rect l="0" t="0" r="0" b="0"/>
                            <a:pathLst>
                              <a:path w="209550" h="181610">
                                <a:moveTo>
                                  <a:pt x="0" y="181610"/>
                                </a:moveTo>
                                <a:lnTo>
                                  <a:pt x="209550" y="181610"/>
                                </a:lnTo>
                                <a:lnTo>
                                  <a:pt x="20955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26" name="Picture 9526"/>
                          <pic:cNvPicPr/>
                        </pic:nvPicPr>
                        <pic:blipFill>
                          <a:blip r:embed="rId37"/>
                          <a:stretch>
                            <a:fillRect/>
                          </a:stretch>
                        </pic:blipFill>
                        <pic:spPr>
                          <a:xfrm>
                            <a:off x="20320" y="1113790"/>
                            <a:ext cx="3943350" cy="1277620"/>
                          </a:xfrm>
                          <a:prstGeom prst="rect">
                            <a:avLst/>
                          </a:prstGeom>
                        </pic:spPr>
                      </pic:pic>
                      <wps:wsp>
                        <wps:cNvPr id="9527" name="Shape 9527"/>
                        <wps:cNvSpPr/>
                        <wps:spPr>
                          <a:xfrm>
                            <a:off x="2161540" y="581660"/>
                            <a:ext cx="2919730" cy="1459230"/>
                          </a:xfrm>
                          <a:custGeom>
                            <a:avLst/>
                            <a:gdLst/>
                            <a:ahLst/>
                            <a:cxnLst/>
                            <a:rect l="0" t="0" r="0" b="0"/>
                            <a:pathLst>
                              <a:path w="2919730" h="1459230">
                                <a:moveTo>
                                  <a:pt x="0" y="0"/>
                                </a:moveTo>
                                <a:lnTo>
                                  <a:pt x="2190115" y="0"/>
                                </a:lnTo>
                                <a:lnTo>
                                  <a:pt x="2238375" y="1270"/>
                                </a:lnTo>
                                <a:lnTo>
                                  <a:pt x="2285365" y="6350"/>
                                </a:lnTo>
                                <a:lnTo>
                                  <a:pt x="2331720" y="13970"/>
                                </a:lnTo>
                                <a:lnTo>
                                  <a:pt x="2376805" y="24130"/>
                                </a:lnTo>
                                <a:lnTo>
                                  <a:pt x="2420620" y="37465"/>
                                </a:lnTo>
                                <a:lnTo>
                                  <a:pt x="2463800" y="52705"/>
                                </a:lnTo>
                                <a:lnTo>
                                  <a:pt x="2505075" y="71120"/>
                                </a:lnTo>
                                <a:lnTo>
                                  <a:pt x="2545080" y="92075"/>
                                </a:lnTo>
                                <a:lnTo>
                                  <a:pt x="2583815" y="115570"/>
                                </a:lnTo>
                                <a:lnTo>
                                  <a:pt x="2621280" y="140970"/>
                                </a:lnTo>
                                <a:lnTo>
                                  <a:pt x="2656205" y="168275"/>
                                </a:lnTo>
                                <a:lnTo>
                                  <a:pt x="2689860" y="198120"/>
                                </a:lnTo>
                                <a:lnTo>
                                  <a:pt x="2721610" y="229870"/>
                                </a:lnTo>
                                <a:lnTo>
                                  <a:pt x="2751455" y="263525"/>
                                </a:lnTo>
                                <a:lnTo>
                                  <a:pt x="2778760" y="298450"/>
                                </a:lnTo>
                                <a:lnTo>
                                  <a:pt x="2804160" y="335915"/>
                                </a:lnTo>
                                <a:lnTo>
                                  <a:pt x="2827655" y="374650"/>
                                </a:lnTo>
                                <a:lnTo>
                                  <a:pt x="2848610" y="414655"/>
                                </a:lnTo>
                                <a:lnTo>
                                  <a:pt x="2867025" y="455930"/>
                                </a:lnTo>
                                <a:lnTo>
                                  <a:pt x="2882265" y="499110"/>
                                </a:lnTo>
                                <a:lnTo>
                                  <a:pt x="2895600" y="542925"/>
                                </a:lnTo>
                                <a:lnTo>
                                  <a:pt x="2905760" y="588010"/>
                                </a:lnTo>
                                <a:lnTo>
                                  <a:pt x="2913380" y="634365"/>
                                </a:lnTo>
                                <a:lnTo>
                                  <a:pt x="2918460" y="681355"/>
                                </a:lnTo>
                                <a:lnTo>
                                  <a:pt x="2919730" y="729615"/>
                                </a:lnTo>
                                <a:lnTo>
                                  <a:pt x="2918460" y="777240"/>
                                </a:lnTo>
                                <a:lnTo>
                                  <a:pt x="2913380" y="824865"/>
                                </a:lnTo>
                                <a:lnTo>
                                  <a:pt x="2905760" y="870585"/>
                                </a:lnTo>
                                <a:lnTo>
                                  <a:pt x="2895600" y="915670"/>
                                </a:lnTo>
                                <a:lnTo>
                                  <a:pt x="2882265" y="960120"/>
                                </a:lnTo>
                                <a:lnTo>
                                  <a:pt x="2867025" y="1002665"/>
                                </a:lnTo>
                                <a:lnTo>
                                  <a:pt x="2848610" y="1044575"/>
                                </a:lnTo>
                                <a:lnTo>
                                  <a:pt x="2827655" y="1084580"/>
                                </a:lnTo>
                                <a:lnTo>
                                  <a:pt x="2804160" y="1123315"/>
                                </a:lnTo>
                                <a:lnTo>
                                  <a:pt x="2778760" y="1160146"/>
                                </a:lnTo>
                                <a:lnTo>
                                  <a:pt x="2751455" y="1195705"/>
                                </a:lnTo>
                                <a:lnTo>
                                  <a:pt x="2721610" y="1229360"/>
                                </a:lnTo>
                                <a:lnTo>
                                  <a:pt x="2689860" y="1261110"/>
                                </a:lnTo>
                                <a:lnTo>
                                  <a:pt x="2656205" y="1290321"/>
                                </a:lnTo>
                                <a:lnTo>
                                  <a:pt x="2621280" y="1318260"/>
                                </a:lnTo>
                                <a:lnTo>
                                  <a:pt x="2583815" y="1343660"/>
                                </a:lnTo>
                                <a:lnTo>
                                  <a:pt x="2545080" y="1367155"/>
                                </a:lnTo>
                                <a:lnTo>
                                  <a:pt x="2505075" y="1387475"/>
                                </a:lnTo>
                                <a:lnTo>
                                  <a:pt x="2463800" y="1405890"/>
                                </a:lnTo>
                                <a:lnTo>
                                  <a:pt x="2420620" y="1421765"/>
                                </a:lnTo>
                                <a:lnTo>
                                  <a:pt x="2376805" y="1435100"/>
                                </a:lnTo>
                                <a:lnTo>
                                  <a:pt x="2331720" y="1445260"/>
                                </a:lnTo>
                                <a:lnTo>
                                  <a:pt x="2285365" y="1452880"/>
                                </a:lnTo>
                                <a:lnTo>
                                  <a:pt x="2238375" y="1457325"/>
                                </a:lnTo>
                                <a:lnTo>
                                  <a:pt x="2190115" y="1459230"/>
                                </a:lnTo>
                                <a:lnTo>
                                  <a:pt x="1803400" y="1459230"/>
                                </a:lnTo>
                                <a:lnTo>
                                  <a:pt x="1803400" y="1205865"/>
                                </a:lnTo>
                                <a:lnTo>
                                  <a:pt x="2190115" y="1205865"/>
                                </a:lnTo>
                                <a:lnTo>
                                  <a:pt x="2239010" y="1203960"/>
                                </a:lnTo>
                                <a:lnTo>
                                  <a:pt x="2286000" y="1196340"/>
                                </a:lnTo>
                                <a:lnTo>
                                  <a:pt x="2331720" y="1184910"/>
                                </a:lnTo>
                                <a:lnTo>
                                  <a:pt x="2375535" y="1168400"/>
                                </a:lnTo>
                                <a:lnTo>
                                  <a:pt x="2417445" y="1148715"/>
                                </a:lnTo>
                                <a:lnTo>
                                  <a:pt x="2456815" y="1124585"/>
                                </a:lnTo>
                                <a:lnTo>
                                  <a:pt x="2493645" y="1097280"/>
                                </a:lnTo>
                                <a:lnTo>
                                  <a:pt x="2527300" y="1066800"/>
                                </a:lnTo>
                                <a:lnTo>
                                  <a:pt x="2557780" y="1032510"/>
                                </a:lnTo>
                                <a:lnTo>
                                  <a:pt x="2585720" y="995680"/>
                                </a:lnTo>
                                <a:lnTo>
                                  <a:pt x="2609215" y="956945"/>
                                </a:lnTo>
                                <a:lnTo>
                                  <a:pt x="2629535" y="915035"/>
                                </a:lnTo>
                                <a:lnTo>
                                  <a:pt x="2645410" y="871220"/>
                                </a:lnTo>
                                <a:lnTo>
                                  <a:pt x="2657475" y="825500"/>
                                </a:lnTo>
                                <a:lnTo>
                                  <a:pt x="2664460" y="778510"/>
                                </a:lnTo>
                                <a:lnTo>
                                  <a:pt x="2667000" y="729615"/>
                                </a:lnTo>
                                <a:lnTo>
                                  <a:pt x="2664460" y="680720"/>
                                </a:lnTo>
                                <a:lnTo>
                                  <a:pt x="2657475" y="633730"/>
                                </a:lnTo>
                                <a:lnTo>
                                  <a:pt x="2645410" y="588010"/>
                                </a:lnTo>
                                <a:lnTo>
                                  <a:pt x="2629535" y="544195"/>
                                </a:lnTo>
                                <a:lnTo>
                                  <a:pt x="2609215" y="502285"/>
                                </a:lnTo>
                                <a:lnTo>
                                  <a:pt x="2585720" y="462915"/>
                                </a:lnTo>
                                <a:lnTo>
                                  <a:pt x="2557780" y="426085"/>
                                </a:lnTo>
                                <a:lnTo>
                                  <a:pt x="2527300" y="392430"/>
                                </a:lnTo>
                                <a:lnTo>
                                  <a:pt x="2493645" y="361950"/>
                                </a:lnTo>
                                <a:lnTo>
                                  <a:pt x="2456815" y="334010"/>
                                </a:lnTo>
                                <a:lnTo>
                                  <a:pt x="2417445" y="310515"/>
                                </a:lnTo>
                                <a:lnTo>
                                  <a:pt x="2375535" y="290195"/>
                                </a:lnTo>
                                <a:lnTo>
                                  <a:pt x="2331720" y="274320"/>
                                </a:lnTo>
                                <a:lnTo>
                                  <a:pt x="2286000" y="262255"/>
                                </a:lnTo>
                                <a:lnTo>
                                  <a:pt x="2239010" y="255270"/>
                                </a:lnTo>
                                <a:lnTo>
                                  <a:pt x="2190115" y="252730"/>
                                </a:lnTo>
                                <a:lnTo>
                                  <a:pt x="0" y="252730"/>
                                </a:lnTo>
                                <a:lnTo>
                                  <a:pt x="0" y="0"/>
                                </a:lnTo>
                                <a:close/>
                              </a:path>
                            </a:pathLst>
                          </a:custGeom>
                          <a:ln w="0" cap="flat">
                            <a:miter lim="127000"/>
                          </a:ln>
                        </wps:spPr>
                        <wps:style>
                          <a:lnRef idx="0">
                            <a:srgbClr val="000000">
                              <a:alpha val="0"/>
                            </a:srgbClr>
                          </a:lnRef>
                          <a:fillRef idx="1">
                            <a:srgbClr val="5B9AD5"/>
                          </a:fillRef>
                          <a:effectRef idx="0">
                            <a:scrgbClr r="0" g="0" b="0"/>
                          </a:effectRef>
                          <a:fontRef idx="none"/>
                        </wps:style>
                        <wps:bodyPr/>
                      </wps:wsp>
                      <wps:wsp>
                        <wps:cNvPr id="9528" name="Shape 9528"/>
                        <wps:cNvSpPr/>
                        <wps:spPr>
                          <a:xfrm>
                            <a:off x="4706620" y="2109470"/>
                            <a:ext cx="534670" cy="238761"/>
                          </a:xfrm>
                          <a:custGeom>
                            <a:avLst/>
                            <a:gdLst/>
                            <a:ahLst/>
                            <a:cxnLst/>
                            <a:rect l="0" t="0" r="0" b="0"/>
                            <a:pathLst>
                              <a:path w="534670" h="238761">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6"/>
                                </a:lnTo>
                                <a:lnTo>
                                  <a:pt x="494665" y="238761"/>
                                </a:lnTo>
                                <a:lnTo>
                                  <a:pt x="40005" y="238761"/>
                                </a:lnTo>
                                <a:lnTo>
                                  <a:pt x="24130" y="235586"/>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29" name="Shape 9529"/>
                        <wps:cNvSpPr/>
                        <wps:spPr>
                          <a:xfrm>
                            <a:off x="2161540" y="581660"/>
                            <a:ext cx="2919730" cy="1776730"/>
                          </a:xfrm>
                          <a:custGeom>
                            <a:avLst/>
                            <a:gdLst/>
                            <a:ahLst/>
                            <a:cxnLst/>
                            <a:rect l="0" t="0" r="0" b="0"/>
                            <a:pathLst>
                              <a:path w="2919730" h="1776730">
                                <a:moveTo>
                                  <a:pt x="0" y="0"/>
                                </a:moveTo>
                                <a:lnTo>
                                  <a:pt x="2190115" y="0"/>
                                </a:lnTo>
                                <a:lnTo>
                                  <a:pt x="2238375" y="1270"/>
                                </a:lnTo>
                                <a:lnTo>
                                  <a:pt x="2285365" y="6350"/>
                                </a:lnTo>
                                <a:lnTo>
                                  <a:pt x="2331720" y="13970"/>
                                </a:lnTo>
                                <a:lnTo>
                                  <a:pt x="2376805" y="24130"/>
                                </a:lnTo>
                                <a:lnTo>
                                  <a:pt x="2420620" y="37465"/>
                                </a:lnTo>
                                <a:lnTo>
                                  <a:pt x="2463800" y="52705"/>
                                </a:lnTo>
                                <a:lnTo>
                                  <a:pt x="2505075" y="71120"/>
                                </a:lnTo>
                                <a:lnTo>
                                  <a:pt x="2545080" y="92075"/>
                                </a:lnTo>
                                <a:lnTo>
                                  <a:pt x="2583815" y="115570"/>
                                </a:lnTo>
                                <a:lnTo>
                                  <a:pt x="2621280" y="140970"/>
                                </a:lnTo>
                                <a:lnTo>
                                  <a:pt x="2656205" y="168275"/>
                                </a:lnTo>
                                <a:lnTo>
                                  <a:pt x="2689860" y="198120"/>
                                </a:lnTo>
                                <a:lnTo>
                                  <a:pt x="2721610" y="229870"/>
                                </a:lnTo>
                                <a:lnTo>
                                  <a:pt x="2751455" y="263525"/>
                                </a:lnTo>
                                <a:lnTo>
                                  <a:pt x="2778760" y="298450"/>
                                </a:lnTo>
                                <a:lnTo>
                                  <a:pt x="2804160" y="335915"/>
                                </a:lnTo>
                                <a:lnTo>
                                  <a:pt x="2827655" y="374650"/>
                                </a:lnTo>
                                <a:lnTo>
                                  <a:pt x="2848610" y="414655"/>
                                </a:lnTo>
                                <a:lnTo>
                                  <a:pt x="2867025" y="455930"/>
                                </a:lnTo>
                                <a:lnTo>
                                  <a:pt x="2882265" y="499110"/>
                                </a:lnTo>
                                <a:lnTo>
                                  <a:pt x="2895600" y="542925"/>
                                </a:lnTo>
                                <a:lnTo>
                                  <a:pt x="2905760" y="588010"/>
                                </a:lnTo>
                                <a:lnTo>
                                  <a:pt x="2913380" y="634365"/>
                                </a:lnTo>
                                <a:lnTo>
                                  <a:pt x="2918460" y="681355"/>
                                </a:lnTo>
                                <a:lnTo>
                                  <a:pt x="2919730" y="729615"/>
                                </a:lnTo>
                                <a:lnTo>
                                  <a:pt x="2918460" y="777240"/>
                                </a:lnTo>
                                <a:lnTo>
                                  <a:pt x="2913380" y="824865"/>
                                </a:lnTo>
                                <a:lnTo>
                                  <a:pt x="2905760" y="870585"/>
                                </a:lnTo>
                                <a:lnTo>
                                  <a:pt x="2895600" y="915670"/>
                                </a:lnTo>
                                <a:lnTo>
                                  <a:pt x="2882265" y="960120"/>
                                </a:lnTo>
                                <a:lnTo>
                                  <a:pt x="2867025" y="1002665"/>
                                </a:lnTo>
                                <a:lnTo>
                                  <a:pt x="2848610" y="1044575"/>
                                </a:lnTo>
                                <a:lnTo>
                                  <a:pt x="2827655" y="1084580"/>
                                </a:lnTo>
                                <a:lnTo>
                                  <a:pt x="2804160" y="1123315"/>
                                </a:lnTo>
                                <a:lnTo>
                                  <a:pt x="2778760" y="1160146"/>
                                </a:lnTo>
                                <a:lnTo>
                                  <a:pt x="2751455" y="1195705"/>
                                </a:lnTo>
                                <a:lnTo>
                                  <a:pt x="2721610" y="1229360"/>
                                </a:lnTo>
                                <a:lnTo>
                                  <a:pt x="2689860" y="1261110"/>
                                </a:lnTo>
                                <a:lnTo>
                                  <a:pt x="2656205" y="1290321"/>
                                </a:lnTo>
                                <a:lnTo>
                                  <a:pt x="2621280" y="1318260"/>
                                </a:lnTo>
                                <a:lnTo>
                                  <a:pt x="2583815" y="1343660"/>
                                </a:lnTo>
                                <a:lnTo>
                                  <a:pt x="2545080" y="1367155"/>
                                </a:lnTo>
                                <a:lnTo>
                                  <a:pt x="2505075" y="1387475"/>
                                </a:lnTo>
                                <a:lnTo>
                                  <a:pt x="2463800" y="1405890"/>
                                </a:lnTo>
                                <a:lnTo>
                                  <a:pt x="2420620" y="1421765"/>
                                </a:lnTo>
                                <a:lnTo>
                                  <a:pt x="2376805" y="1435100"/>
                                </a:lnTo>
                                <a:lnTo>
                                  <a:pt x="2331720" y="1445260"/>
                                </a:lnTo>
                                <a:lnTo>
                                  <a:pt x="2285365" y="1452880"/>
                                </a:lnTo>
                                <a:lnTo>
                                  <a:pt x="2238375" y="1457325"/>
                                </a:lnTo>
                                <a:lnTo>
                                  <a:pt x="2190115" y="1459230"/>
                                </a:lnTo>
                                <a:lnTo>
                                  <a:pt x="1803400" y="1459230"/>
                                </a:lnTo>
                                <a:lnTo>
                                  <a:pt x="1803400" y="1776730"/>
                                </a:lnTo>
                                <a:lnTo>
                                  <a:pt x="1803400" y="888365"/>
                                </a:lnTo>
                                <a:lnTo>
                                  <a:pt x="1803400" y="1205865"/>
                                </a:lnTo>
                                <a:lnTo>
                                  <a:pt x="2190115" y="1205865"/>
                                </a:lnTo>
                                <a:lnTo>
                                  <a:pt x="2239010" y="1203960"/>
                                </a:lnTo>
                                <a:lnTo>
                                  <a:pt x="2286000" y="1196340"/>
                                </a:lnTo>
                                <a:lnTo>
                                  <a:pt x="2331720" y="1184910"/>
                                </a:lnTo>
                                <a:lnTo>
                                  <a:pt x="2375535" y="1168400"/>
                                </a:lnTo>
                                <a:lnTo>
                                  <a:pt x="2417445" y="1148715"/>
                                </a:lnTo>
                                <a:lnTo>
                                  <a:pt x="2456815" y="1124585"/>
                                </a:lnTo>
                                <a:lnTo>
                                  <a:pt x="2493645" y="1097280"/>
                                </a:lnTo>
                                <a:lnTo>
                                  <a:pt x="2527300" y="1066800"/>
                                </a:lnTo>
                                <a:lnTo>
                                  <a:pt x="2557780" y="1032510"/>
                                </a:lnTo>
                                <a:lnTo>
                                  <a:pt x="2585720" y="995680"/>
                                </a:lnTo>
                                <a:lnTo>
                                  <a:pt x="2609215" y="956945"/>
                                </a:lnTo>
                                <a:lnTo>
                                  <a:pt x="2629535" y="915035"/>
                                </a:lnTo>
                                <a:lnTo>
                                  <a:pt x="2645410" y="871220"/>
                                </a:lnTo>
                                <a:lnTo>
                                  <a:pt x="2657475" y="825500"/>
                                </a:lnTo>
                                <a:lnTo>
                                  <a:pt x="2664460" y="778510"/>
                                </a:lnTo>
                                <a:lnTo>
                                  <a:pt x="2667000" y="729615"/>
                                </a:lnTo>
                                <a:lnTo>
                                  <a:pt x="2664460" y="680720"/>
                                </a:lnTo>
                                <a:lnTo>
                                  <a:pt x="2657475" y="633730"/>
                                </a:lnTo>
                                <a:lnTo>
                                  <a:pt x="2645410" y="588010"/>
                                </a:lnTo>
                                <a:lnTo>
                                  <a:pt x="2629535" y="544195"/>
                                </a:lnTo>
                                <a:lnTo>
                                  <a:pt x="2609215" y="502285"/>
                                </a:lnTo>
                                <a:lnTo>
                                  <a:pt x="2585720" y="462915"/>
                                </a:lnTo>
                                <a:lnTo>
                                  <a:pt x="2557780" y="426085"/>
                                </a:lnTo>
                                <a:lnTo>
                                  <a:pt x="2527300" y="392430"/>
                                </a:lnTo>
                                <a:lnTo>
                                  <a:pt x="2493645" y="361950"/>
                                </a:lnTo>
                                <a:lnTo>
                                  <a:pt x="2456815" y="334010"/>
                                </a:lnTo>
                                <a:lnTo>
                                  <a:pt x="2417445" y="310515"/>
                                </a:lnTo>
                                <a:lnTo>
                                  <a:pt x="2375535" y="290195"/>
                                </a:lnTo>
                                <a:lnTo>
                                  <a:pt x="2331720" y="274320"/>
                                </a:lnTo>
                                <a:lnTo>
                                  <a:pt x="2286000" y="262255"/>
                                </a:lnTo>
                                <a:lnTo>
                                  <a:pt x="2239010" y="255270"/>
                                </a:lnTo>
                                <a:lnTo>
                                  <a:pt x="2190115" y="252730"/>
                                </a:lnTo>
                                <a:lnTo>
                                  <a:pt x="0" y="252730"/>
                                </a:lnTo>
                                <a:lnTo>
                                  <a:pt x="0" y="0"/>
                                </a:lnTo>
                                <a:close/>
                              </a:path>
                            </a:pathLst>
                          </a:custGeom>
                          <a:ln w="12700" cap="flat">
                            <a:round/>
                          </a:ln>
                        </wps:spPr>
                        <wps:style>
                          <a:lnRef idx="1">
                            <a:srgbClr val="FF0000"/>
                          </a:lnRef>
                          <a:fillRef idx="0">
                            <a:srgbClr val="000000">
                              <a:alpha val="0"/>
                            </a:srgbClr>
                          </a:fillRef>
                          <a:effectRef idx="0">
                            <a:scrgbClr r="0" g="0" b="0"/>
                          </a:effectRef>
                          <a:fontRef idx="none"/>
                        </wps:style>
                        <wps:bodyPr/>
                      </wps:wsp>
                      <wps:wsp>
                        <wps:cNvPr id="9530" name="Shape 9530"/>
                        <wps:cNvSpPr/>
                        <wps:spPr>
                          <a:xfrm>
                            <a:off x="3182620" y="1771650"/>
                            <a:ext cx="800100" cy="266700"/>
                          </a:xfrm>
                          <a:custGeom>
                            <a:avLst/>
                            <a:gdLst/>
                            <a:ahLst/>
                            <a:cxnLst/>
                            <a:rect l="0" t="0" r="0" b="0"/>
                            <a:pathLst>
                              <a:path w="800100" h="266700">
                                <a:moveTo>
                                  <a:pt x="0" y="266700"/>
                                </a:moveTo>
                                <a:lnTo>
                                  <a:pt x="800100" y="266700"/>
                                </a:lnTo>
                                <a:lnTo>
                                  <a:pt x="800100" y="0"/>
                                </a:lnTo>
                                <a:lnTo>
                                  <a:pt x="0" y="0"/>
                                </a:lnTo>
                                <a:lnTo>
                                  <a:pt x="0" y="26670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31" name="Shape 9531"/>
                        <wps:cNvSpPr/>
                        <wps:spPr>
                          <a:xfrm>
                            <a:off x="3267710" y="1858010"/>
                            <a:ext cx="124460" cy="142240"/>
                          </a:xfrm>
                          <a:custGeom>
                            <a:avLst/>
                            <a:gdLst/>
                            <a:ahLst/>
                            <a:cxnLst/>
                            <a:rect l="0" t="0" r="0" b="0"/>
                            <a:pathLst>
                              <a:path w="124460" h="142240">
                                <a:moveTo>
                                  <a:pt x="0" y="142240"/>
                                </a:moveTo>
                                <a:lnTo>
                                  <a:pt x="124460" y="142240"/>
                                </a:lnTo>
                                <a:lnTo>
                                  <a:pt x="124460" y="0"/>
                                </a:lnTo>
                                <a:lnTo>
                                  <a:pt x="0" y="0"/>
                                </a:lnTo>
                                <a:lnTo>
                                  <a:pt x="0" y="14224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532" name="Shape 9532"/>
                        <wps:cNvSpPr/>
                        <wps:spPr>
                          <a:xfrm>
                            <a:off x="0" y="0"/>
                            <a:ext cx="5311140" cy="2410460"/>
                          </a:xfrm>
                          <a:custGeom>
                            <a:avLst/>
                            <a:gdLst/>
                            <a:ahLst/>
                            <a:cxnLst/>
                            <a:rect l="0" t="0" r="0" b="0"/>
                            <a:pathLst>
                              <a:path w="5311140" h="2410460">
                                <a:moveTo>
                                  <a:pt x="0" y="2410460"/>
                                </a:moveTo>
                                <a:lnTo>
                                  <a:pt x="5311140" y="2410460"/>
                                </a:lnTo>
                                <a:lnTo>
                                  <a:pt x="53111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34" name="Picture 9534"/>
                          <pic:cNvPicPr/>
                        </pic:nvPicPr>
                        <pic:blipFill>
                          <a:blip r:embed="rId38"/>
                          <a:stretch>
                            <a:fillRect/>
                          </a:stretch>
                        </pic:blipFill>
                        <pic:spPr>
                          <a:xfrm>
                            <a:off x="5715" y="4191"/>
                            <a:ext cx="5300472" cy="2401824"/>
                          </a:xfrm>
                          <a:prstGeom prst="rect">
                            <a:avLst/>
                          </a:prstGeom>
                        </pic:spPr>
                      </pic:pic>
                      <wps:wsp>
                        <wps:cNvPr id="9535" name="Rectangle 9535"/>
                        <wps:cNvSpPr/>
                        <wps:spPr>
                          <a:xfrm>
                            <a:off x="6325" y="8983"/>
                            <a:ext cx="42667" cy="188928"/>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6" name="Rectangle 9536"/>
                        <wps:cNvSpPr/>
                        <wps:spPr>
                          <a:xfrm>
                            <a:off x="6325" y="155940"/>
                            <a:ext cx="42565"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7" name="Rectangle 9537"/>
                        <wps:cNvSpPr/>
                        <wps:spPr>
                          <a:xfrm>
                            <a:off x="6325" y="302244"/>
                            <a:ext cx="42565"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9538" name="Rectangle 9538"/>
                        <wps:cNvSpPr/>
                        <wps:spPr>
                          <a:xfrm>
                            <a:off x="6325" y="454254"/>
                            <a:ext cx="50673" cy="224380"/>
                          </a:xfrm>
                          <a:prstGeom prst="rect">
                            <a:avLst/>
                          </a:prstGeom>
                          <a:ln>
                            <a:noFill/>
                          </a:ln>
                        </wps:spPr>
                        <wps:txbx>
                          <w:txbxContent>
                            <w:p w:rsidR="008D3E2E" w:rsidRDefault="008D3E2E">
                              <w:pPr>
                                <w:spacing w:after="160" w:line="259" w:lineRule="auto"/>
                                <w:ind w:left="0" w:right="0" w:firstLine="0"/>
                                <w:jc w:val="left"/>
                              </w:pPr>
                              <w:r>
                                <w:rPr>
                                  <w:sz w:val="24"/>
                                </w:rPr>
                                <w:t xml:space="preserve"> </w:t>
                              </w:r>
                            </w:p>
                          </w:txbxContent>
                        </wps:txbx>
                        <wps:bodyPr horzOverflow="overflow" vert="horz" lIns="0" tIns="0" rIns="0" bIns="0" rtlCol="0">
                          <a:noAutofit/>
                        </wps:bodyPr>
                      </wps:wsp>
                      <wps:wsp>
                        <wps:cNvPr id="9540" name="Rectangle 9540"/>
                        <wps:cNvSpPr/>
                        <wps:spPr>
                          <a:xfrm>
                            <a:off x="2308225"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1" name="Rectangle 9541"/>
                        <wps:cNvSpPr/>
                        <wps:spPr>
                          <a:xfrm>
                            <a:off x="2338705" y="627051"/>
                            <a:ext cx="180388" cy="170529"/>
                          </a:xfrm>
                          <a:prstGeom prst="rect">
                            <a:avLst/>
                          </a:prstGeom>
                          <a:ln>
                            <a:noFill/>
                          </a:ln>
                        </wps:spPr>
                        <wps:txbx>
                          <w:txbxContent>
                            <w:p w:rsidR="008D3E2E" w:rsidRDefault="008D3E2E">
                              <w:pPr>
                                <w:spacing w:after="160" w:line="259" w:lineRule="auto"/>
                                <w:ind w:left="0" w:right="0" w:firstLine="0"/>
                                <w:jc w:val="left"/>
                              </w:pPr>
                            </w:p>
                          </w:txbxContent>
                        </wps:txbx>
                        <wps:bodyPr horzOverflow="overflow" vert="horz" lIns="0" tIns="0" rIns="0" bIns="0" rtlCol="0">
                          <a:noAutofit/>
                        </wps:bodyPr>
                      </wps:wsp>
                      <wps:wsp>
                        <wps:cNvPr id="9542" name="Rectangle 9542"/>
                        <wps:cNvSpPr/>
                        <wps:spPr>
                          <a:xfrm>
                            <a:off x="2473071"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3" name="Rectangle 9543"/>
                        <wps:cNvSpPr/>
                        <wps:spPr>
                          <a:xfrm>
                            <a:off x="2500503" y="627051"/>
                            <a:ext cx="103951" cy="170529"/>
                          </a:xfrm>
                          <a:prstGeom prst="rect">
                            <a:avLst/>
                          </a:prstGeom>
                          <a:ln>
                            <a:noFill/>
                          </a:ln>
                        </wps:spPr>
                        <wps:txbx>
                          <w:txbxContent>
                            <w:p w:rsidR="008D3E2E" w:rsidRDefault="008D3E2E">
                              <w:pPr>
                                <w:spacing w:after="160" w:line="259" w:lineRule="auto"/>
                                <w:ind w:left="0" w:right="0" w:firstLine="0"/>
                                <w:jc w:val="left"/>
                              </w:pPr>
                            </w:p>
                          </w:txbxContent>
                        </wps:txbx>
                        <wps:bodyPr horzOverflow="overflow" vert="horz" lIns="0" tIns="0" rIns="0" bIns="0" rtlCol="0">
                          <a:noAutofit/>
                        </wps:bodyPr>
                      </wps:wsp>
                      <wps:wsp>
                        <wps:cNvPr id="9544" name="Rectangle 9544"/>
                        <wps:cNvSpPr/>
                        <wps:spPr>
                          <a:xfrm>
                            <a:off x="2576703"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5" name="Rectangle 9545"/>
                        <wps:cNvSpPr/>
                        <wps:spPr>
                          <a:xfrm>
                            <a:off x="2607183" y="649829"/>
                            <a:ext cx="100900" cy="140281"/>
                          </a:xfrm>
                          <a:prstGeom prst="rect">
                            <a:avLst/>
                          </a:prstGeom>
                          <a:ln>
                            <a:noFill/>
                          </a:ln>
                        </wps:spPr>
                        <wps:txbx>
                          <w:txbxContent>
                            <w:p w:rsidR="008D3E2E" w:rsidRPr="00806535" w:rsidRDefault="008D3E2E">
                              <w:pPr>
                                <w:spacing w:after="160" w:line="259" w:lineRule="auto"/>
                                <w:ind w:left="0" w:right="0" w:firstLine="0"/>
                                <w:jc w:val="left"/>
                                <w:rPr>
                                  <w:lang w:val="en-US"/>
                                </w:rPr>
                              </w:pPr>
                            </w:p>
                          </w:txbxContent>
                        </wps:txbx>
                        <wps:bodyPr horzOverflow="overflow" vert="horz" lIns="0" tIns="0" rIns="0" bIns="0" rtlCol="0">
                          <a:noAutofit/>
                        </wps:bodyPr>
                      </wps:wsp>
                      <wps:wsp>
                        <wps:cNvPr id="9547" name="Rectangle 9547"/>
                        <wps:cNvSpPr/>
                        <wps:spPr>
                          <a:xfrm>
                            <a:off x="2738247"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48" name="Rectangle 9548"/>
                        <wps:cNvSpPr/>
                        <wps:spPr>
                          <a:xfrm>
                            <a:off x="2765679" y="627051"/>
                            <a:ext cx="103951" cy="170529"/>
                          </a:xfrm>
                          <a:prstGeom prst="rect">
                            <a:avLst/>
                          </a:prstGeom>
                          <a:ln>
                            <a:noFill/>
                          </a:ln>
                        </wps:spPr>
                        <wps:txbx>
                          <w:txbxContent>
                            <w:p w:rsidR="008D3E2E" w:rsidRDefault="008D3E2E">
                              <w:pPr>
                                <w:spacing w:after="160" w:line="259" w:lineRule="auto"/>
                                <w:ind w:left="0" w:right="0" w:firstLine="0"/>
                                <w:jc w:val="left"/>
                              </w:pPr>
                            </w:p>
                          </w:txbxContent>
                        </wps:txbx>
                        <wps:bodyPr horzOverflow="overflow" vert="horz" lIns="0" tIns="0" rIns="0" bIns="0" rtlCol="0">
                          <a:noAutofit/>
                        </wps:bodyPr>
                      </wps:wsp>
                      <wps:wsp>
                        <wps:cNvPr id="9549" name="Rectangle 9549"/>
                        <wps:cNvSpPr/>
                        <wps:spPr>
                          <a:xfrm>
                            <a:off x="2841879"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1" name="Rectangle 9551"/>
                        <wps:cNvSpPr/>
                        <wps:spPr>
                          <a:xfrm>
                            <a:off x="2939415"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3" name="Rectangle 9553"/>
                        <wps:cNvSpPr/>
                        <wps:spPr>
                          <a:xfrm>
                            <a:off x="3046095" y="627051"/>
                            <a:ext cx="38511" cy="170529"/>
                          </a:xfrm>
                          <a:prstGeom prst="rect">
                            <a:avLst/>
                          </a:prstGeom>
                          <a:ln>
                            <a:noFill/>
                          </a:ln>
                        </wps:spPr>
                        <wps:txbx>
                          <w:txbxContent>
                            <w:p w:rsidR="008D3E2E" w:rsidRDefault="008D3E2E">
                              <w:pPr>
                                <w:spacing w:after="160" w:line="259" w:lineRule="auto"/>
                                <w:ind w:left="0" w:right="0" w:firstLine="0"/>
                                <w:jc w:val="left"/>
                              </w:pPr>
                              <w:r>
                                <w:rPr>
                                  <w:i/>
                                  <w:sz w:val="18"/>
                                  <w:shd w:val="clear" w:color="auto" w:fill="FFFFFF"/>
                                </w:rPr>
                                <w:t xml:space="preserve"> </w:t>
                              </w:r>
                            </w:p>
                          </w:txbxContent>
                        </wps:txbx>
                        <wps:bodyPr horzOverflow="overflow" vert="horz" lIns="0" tIns="0" rIns="0" bIns="0" rtlCol="0">
                          <a:noAutofit/>
                        </wps:bodyPr>
                      </wps:wsp>
                      <wps:wsp>
                        <wps:cNvPr id="9555" name="Rectangle 9555"/>
                        <wps:cNvSpPr/>
                        <wps:spPr>
                          <a:xfrm>
                            <a:off x="3476117" y="627051"/>
                            <a:ext cx="51298" cy="170529"/>
                          </a:xfrm>
                          <a:prstGeom prst="rect">
                            <a:avLst/>
                          </a:prstGeom>
                          <a:ln>
                            <a:noFill/>
                          </a:ln>
                        </wps:spPr>
                        <wps:txbx>
                          <w:txbxContent>
                            <w:p w:rsidR="008D3E2E" w:rsidRDefault="008D3E2E">
                              <w:pPr>
                                <w:spacing w:after="160" w:line="259" w:lineRule="auto"/>
                                <w:ind w:left="0" w:right="0" w:firstLine="0"/>
                                <w:jc w:val="left"/>
                              </w:pPr>
                            </w:p>
                          </w:txbxContent>
                        </wps:txbx>
                        <wps:bodyPr horzOverflow="overflow" vert="horz" lIns="0" tIns="0" rIns="0" bIns="0" rtlCol="0">
                          <a:noAutofit/>
                        </wps:bodyPr>
                      </wps:wsp>
                      <wps:wsp>
                        <wps:cNvPr id="9557" name="Rectangle 9557"/>
                        <wps:cNvSpPr/>
                        <wps:spPr>
                          <a:xfrm>
                            <a:off x="4360418" y="627051"/>
                            <a:ext cx="38511" cy="170529"/>
                          </a:xfrm>
                          <a:prstGeom prst="rect">
                            <a:avLst/>
                          </a:prstGeom>
                          <a:ln>
                            <a:noFill/>
                          </a:ln>
                        </wps:spPr>
                        <wps:txbx>
                          <w:txbxContent>
                            <w:p w:rsidR="008D3E2E" w:rsidRDefault="008D3E2E">
                              <w:pPr>
                                <w:spacing w:after="160" w:line="259" w:lineRule="auto"/>
                                <w:ind w:left="0" w:right="0" w:firstLine="0"/>
                                <w:jc w:val="left"/>
                              </w:pPr>
                              <w:r>
                                <w:rPr>
                                  <w:i/>
                                  <w:sz w:val="18"/>
                                </w:rPr>
                                <w:t xml:space="preserve"> </w:t>
                              </w:r>
                            </w:p>
                          </w:txbxContent>
                        </wps:txbx>
                        <wps:bodyPr horzOverflow="overflow" vert="horz" lIns="0" tIns="0" rIns="0" bIns="0" rtlCol="0">
                          <a:noAutofit/>
                        </wps:bodyPr>
                      </wps:wsp>
                      <wps:wsp>
                        <wps:cNvPr id="9558" name="Rectangle 9558"/>
                        <wps:cNvSpPr/>
                        <wps:spPr>
                          <a:xfrm>
                            <a:off x="4390899" y="627051"/>
                            <a:ext cx="38511" cy="170529"/>
                          </a:xfrm>
                          <a:prstGeom prst="rect">
                            <a:avLst/>
                          </a:prstGeom>
                          <a:ln>
                            <a:noFill/>
                          </a:ln>
                        </wps:spPr>
                        <wps:txbx>
                          <w:txbxContent>
                            <w:p w:rsidR="008D3E2E" w:rsidRDefault="008D3E2E">
                              <w:pPr>
                                <w:spacing w:after="160" w:line="259" w:lineRule="auto"/>
                                <w:ind w:left="0" w:right="0" w:firstLine="0"/>
                                <w:jc w:val="left"/>
                              </w:pPr>
                              <w:r>
                                <w:rPr>
                                  <w:i/>
                                  <w:sz w:val="18"/>
                                </w:rPr>
                                <w:t xml:space="preserve"> </w:t>
                              </w:r>
                            </w:p>
                          </w:txbxContent>
                        </wps:txbx>
                        <wps:bodyPr horzOverflow="overflow" vert="horz" lIns="0" tIns="0" rIns="0" bIns="0" rtlCol="0">
                          <a:noAutofit/>
                        </wps:bodyPr>
                      </wps:wsp>
                      <wps:wsp>
                        <wps:cNvPr id="9559" name="Rectangle 9559"/>
                        <wps:cNvSpPr/>
                        <wps:spPr>
                          <a:xfrm>
                            <a:off x="6325" y="759444"/>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0" name="Rectangle 9560"/>
                        <wps:cNvSpPr/>
                        <wps:spPr>
                          <a:xfrm>
                            <a:off x="6325" y="905748"/>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1" name="Rectangle 9561"/>
                        <wps:cNvSpPr/>
                        <wps:spPr>
                          <a:xfrm>
                            <a:off x="6325" y="1052052"/>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2" name="Rectangle 9562"/>
                        <wps:cNvSpPr/>
                        <wps:spPr>
                          <a:xfrm>
                            <a:off x="6325" y="1198610"/>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3" name="Rectangle 9563"/>
                        <wps:cNvSpPr/>
                        <wps:spPr>
                          <a:xfrm>
                            <a:off x="6325" y="1344914"/>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4" name="Rectangle 9564"/>
                        <wps:cNvSpPr/>
                        <wps:spPr>
                          <a:xfrm>
                            <a:off x="6325" y="1491218"/>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5" name="Rectangle 9565"/>
                        <wps:cNvSpPr/>
                        <wps:spPr>
                          <a:xfrm>
                            <a:off x="6325" y="1637522"/>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6" name="Rectangle 9566"/>
                        <wps:cNvSpPr/>
                        <wps:spPr>
                          <a:xfrm>
                            <a:off x="6325" y="1780778"/>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7" name="Rectangle 9567"/>
                        <wps:cNvSpPr/>
                        <wps:spPr>
                          <a:xfrm>
                            <a:off x="6325" y="1927082"/>
                            <a:ext cx="42565" cy="188479"/>
                          </a:xfrm>
                          <a:prstGeom prst="rect">
                            <a:avLst/>
                          </a:prstGeom>
                          <a:ln>
                            <a:noFill/>
                          </a:ln>
                        </wps:spPr>
                        <wps:txbx>
                          <w:txbxContent>
                            <w:p w:rsidR="008D3E2E" w:rsidRDefault="008D3E2E">
                              <w:pPr>
                                <w:spacing w:after="160" w:line="259" w:lineRule="auto"/>
                                <w:ind w:left="0" w:right="0" w:firstLine="0"/>
                                <w:jc w:val="left"/>
                              </w:pPr>
                              <w:r>
                                <w:rPr>
                                  <w:i/>
                                  <w:sz w:val="20"/>
                                </w:rPr>
                                <w:t xml:space="preserve"> </w:t>
                              </w:r>
                            </w:p>
                          </w:txbxContent>
                        </wps:txbx>
                        <wps:bodyPr horzOverflow="overflow" vert="horz" lIns="0" tIns="0" rIns="0" bIns="0" rtlCol="0">
                          <a:noAutofit/>
                        </wps:bodyPr>
                      </wps:wsp>
                      <wps:wsp>
                        <wps:cNvPr id="9568" name="Rectangle 9568"/>
                        <wps:cNvSpPr/>
                        <wps:spPr>
                          <a:xfrm>
                            <a:off x="4820920" y="2172641"/>
                            <a:ext cx="77023" cy="170529"/>
                          </a:xfrm>
                          <a:prstGeom prst="rect">
                            <a:avLst/>
                          </a:prstGeom>
                          <a:ln>
                            <a:noFill/>
                          </a:ln>
                        </wps:spPr>
                        <wps:txbx>
                          <w:txbxContent>
                            <w:p w:rsidR="008D3E2E" w:rsidRDefault="008D3E2E">
                              <w:pPr>
                                <w:spacing w:after="160" w:line="259" w:lineRule="auto"/>
                                <w:ind w:left="0" w:right="0" w:firstLine="0"/>
                                <w:jc w:val="left"/>
                              </w:pPr>
                              <w:r>
                                <w:rPr>
                                  <w:sz w:val="18"/>
                                </w:rPr>
                                <w:t>5</w:t>
                              </w:r>
                            </w:p>
                          </w:txbxContent>
                        </wps:txbx>
                        <wps:bodyPr horzOverflow="overflow" vert="horz" lIns="0" tIns="0" rIns="0" bIns="0" rtlCol="0">
                          <a:noAutofit/>
                        </wps:bodyPr>
                      </wps:wsp>
                      <wps:wsp>
                        <wps:cNvPr id="9569" name="Rectangle 9569"/>
                        <wps:cNvSpPr/>
                        <wps:spPr>
                          <a:xfrm>
                            <a:off x="4878832" y="2172641"/>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9570" name="Rectangle 9570"/>
                        <wps:cNvSpPr/>
                        <wps:spPr>
                          <a:xfrm>
                            <a:off x="4918456" y="2172641"/>
                            <a:ext cx="293894"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9571" name="Rectangle 9571"/>
                        <wps:cNvSpPr/>
                        <wps:spPr>
                          <a:xfrm>
                            <a:off x="5137912" y="217264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979" o:spid="_x0000_s1057" style="width:423.85pt;height:198.8pt;mso-position-horizontal-relative:char;mso-position-vertical-relative:line" coordsize="53826,252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4F0NJ6QAAc30LV8AAAAASUVORK5C&#10;YIJQSwMECgAAAAAAAAAhAIwEPY5vUwAAb1MAABQAAABkcnMvbWVkaWEvaW1hZ2UyLmpwZ//Y/+AA&#10;EEpGSUYAAQEBAGAAYAAA/9sAQwADAgIDAgIDAwMDBAMDBAUIBQUEBAUKBwcGCAwKDAwLCgsLDQ4S&#10;EA0OEQ4LCxAWEBETFBUVFQwPFxgWFBgSFBUU/9sAQwEDBAQFBAUJBQUJFA0LDRQUFBQUFBQUFBQU&#10;FBQUFBQUFBQUFBQUFBQUFBQUFBQUFBQUFBQUFBQUFBQUFBQUFBQU/8AAEQgAlAH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">
                <v:rect id="Rectangle 9363" o:spid="_x0000_s1058" style="position:absolute;left:53238;top:2264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857ccA&#10;AADdAAAADwAAAGRycy9kb3ducmV2LnhtbESPQWvCQBSE74L/YXmCN91YIZ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POe3HAAAA3Q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shape id="Picture 9523" o:spid="_x0000_s1059" type="#_x0000_t75" style="position:absolute;left:203;top:190;width:26124;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FldvGAAAA3QAAAA8AAABkcnMvZG93bnJldi54bWxEj09rwkAUxO8Fv8PyCr3VjUqkTV3FPwQK&#10;pYeq4PWRfU1Csm/j7mrit+8KQo/DzPyGWawG04orOV9bVjAZJyCIC6trLhUcD/nrGwgfkDW2lknB&#10;jTyslqOnBWba9vxD130oRYSwz1BBFUKXSemLigz6se2Io/drncEQpSuldthHuGnlNEnm0mDNcaHC&#10;jrYVFc3+YhSk3ydq8hyb3e00zNPz5GvTk1Pq5XlYf4AINIT/8KP9qRW8p9MZ3N/EJ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EWV28YAAADdAAAADwAAAAAAAAAAAAAA&#10;AACfAgAAZHJzL2Rvd25yZXYueG1sUEsFBgAAAAAEAAQA9wAAAJIDAAAAAA==&#10;">
                  <v:imagedata r:id="rId39" o:title=""/>
                </v:shape>
                <v:shape id="Shape 9524" o:spid="_x0000_s1060" style="position:absolute;left:19342;top:6096;width:2095;height:1816;visibility:visible;mso-wrap-style:square;v-text-anchor:top" coordsize="209550,181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l8cA&#10;AADdAAAADwAAAGRycy9kb3ducmV2LnhtbESPT2vCQBTE7wW/w/KE3urGkLYaXUWEQCl40Nr2+sg+&#10;k2j2bchu8+fbd4VCj8PM/IZZbwdTi45aV1lWMJ9FIIhzqysuFJw/sqcFCOeRNdaWScFIDrabycMa&#10;U217PlJ38oUIEHYpKii9b1IpXV6SQTezDXHwLrY16INsC6lb7APc1DKOohdpsOKwUGJD+5Ly2+nH&#10;KLD5+X3Q42L3fc1ur4fx+BklX5lSj9NhtwLhafD/4b/2m1awfI4TuL8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S0ZfHAAAA3QAAAA8AAAAAAAAAAAAAAAAAmAIAAGRy&#10;cy9kb3ducmV2LnhtbFBLBQYAAAAABAAEAPUAAACMAwAAAAA=&#10;" path="m,181610r209550,l209550,,,,,181610xe" filled="f" strokecolor="red" strokeweight=".8pt">
                  <v:stroke miterlimit="83231f" joinstyle="miter"/>
                  <v:path arrowok="t" textboxrect="0,0,209550,181610"/>
                </v:shape>
                <v:shape id="Picture 9526" o:spid="_x0000_s1061" type="#_x0000_t75" style="position:absolute;left:203;top:11137;width:39433;height:12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c87HAAAA3QAAAA8AAABkcnMvZG93bnJldi54bWxEj81rwkAUxO8F/4flCb3VjWL9iK7iB0IP&#10;PWgUz4/sMwlm38bsNon967uFQo/DzPyGWa47U4qGaldYVjAcRCCIU6sLzhRczoe3GQjnkTWWlknB&#10;kxysV72XJcbatnyiJvGZCBB2MSrIva9iKV2ak0E3sBVx8G62NuiDrDOpa2wD3JRyFEUTabDgsJBj&#10;Rbuc0nvyZRTwY/v8vqXteLOt5vvP42V3baaJUq/9brMA4anz/+G/9odWMH8fTeD3TXgCcv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Sgc87HAAAA3QAAAA8AAAAAAAAAAAAA&#10;AAAAnwIAAGRycy9kb3ducmV2LnhtbFBLBQYAAAAABAAEAPcAAACTAwAAAAA=&#10;">
                  <v:imagedata r:id="rId40" o:title=""/>
                </v:shape>
                <v:shape id="Shape 9527" o:spid="_x0000_s1062" style="position:absolute;left:21615;top:5816;width:29197;height:14592;visibility:visible;mso-wrap-style:square;v-text-anchor:top" coordsize="2919730,145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nv8gA&#10;AADdAAAADwAAAGRycy9kb3ducmV2LnhtbESP3UrDQBSE7wXfYTkF7+ymQfsTuy1irYQWWtqo4N0h&#10;e0yC2bNhd23j27sFwcthZr5h5svetOJEzjeWFYyGCQji0uqGKwWvxfp2CsIHZI2tZVLwQx6Wi+ur&#10;OWbanvlAp2OoRISwz1BBHUKXSenLmgz6oe2Io/dpncEQpaukdniOcNPKNEnG0mDDcaHGjp5qKr+O&#10;30bB5mXHb6u7be6qj3Sv1+9FkT+vlLoZ9I8PIAL14T/81861gtl9OoHLm/gE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lue/yAAAAN0AAAAPAAAAAAAAAAAAAAAAAJgCAABk&#10;cnMvZG93bnJldi54bWxQSwUGAAAAAAQABAD1AAAAjQMAAAAA&#10;" path="m,l2190115,r48260,1270l2285365,6350r46355,7620l2376805,24130r43815,13335l2463800,52705r41275,18415l2545080,92075r38735,23495l2621280,140970r34925,27305l2689860,198120r31750,31750l2751455,263525r27305,34925l2804160,335915r23495,38735l2848610,414655r18415,41275l2882265,499110r13335,43815l2905760,588010r7620,46355l2918460,681355r1270,48260l2918460,777240r-5080,47625l2905760,870585r-10160,45085l2882265,960120r-15240,42545l2848610,1044575r-20955,40005l2804160,1123315r-25400,36831l2751455,1195705r-29845,33655l2689860,1261110r-33655,29211l2621280,1318260r-37465,25400l2545080,1367155r-40005,20320l2463800,1405890r-43180,15875l2376805,1435100r-45085,10160l2285365,1452880r-46990,4445l2190115,1459230r-386715,l1803400,1205865r386715,l2239010,1203960r46990,-7620l2331720,1184910r43815,-16510l2417445,1148715r39370,-24130l2493645,1097280r33655,-30480l2557780,1032510r27940,-36830l2609215,956945r20320,-41910l2645410,871220r12065,-45720l2664460,778510r2540,-48895l2664460,680720r-6985,-46990l2645410,588010r-15875,-43815l2609215,502285r-23495,-39370l2557780,426085r-30480,-33655l2493645,361950r-36830,-27940l2417445,310515r-41910,-20320l2331720,274320r-45720,-12065l2239010,255270r-48895,-2540l,252730,,xe" fillcolor="#5b9ad5" stroked="f" strokeweight="0">
                  <v:stroke miterlimit="83231f" joinstyle="miter"/>
                  <v:path arrowok="t" textboxrect="0,0,2919730,1459230"/>
                </v:shape>
                <v:shape id="Shape 9528" o:spid="_x0000_s1063" style="position:absolute;left:47066;top:21094;width:5346;height:2388;visibility:visible;mso-wrap-style:square;v-text-anchor:top" coordsize="534670,238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7OMIA&#10;AADdAAAADwAAAGRycy9kb3ducmV2LnhtbERPz2vCMBS+D/wfwhO8zVRBp9UoIgw9DVoVr4/m2RSb&#10;l9pkte6vXw6DHT++3+ttb2vRUesrxwom4wQEceF0xaWC8+nzfQHCB2SNtWNS8CIP283gbY2pdk/O&#10;qMtDKWII+xQVmBCaVEpfGLLox64hjtzNtRZDhG0pdYvPGG5rOU2SubRYcWww2NDeUHHPv62C6vYI&#10;5pIf7pl9vD72P3Nz/eoypUbDfrcCEagP/+I/91ErWM6mcW58E5+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Ls4wgAAAN0AAAAPAAAAAAAAAAAAAAAAAJgCAABkcnMvZG93&#10;bnJldi54bWxQSwUGAAAAAAQABAD1AAAAhwMAAAAA&#10;" path="m,40005l3175,24130,11430,11430,24130,3175,40005,,494665,r15875,3175l523240,11430r8255,12700l534670,40005r,158750l531495,214630r-8255,12700l510540,235586r-15875,3175l40005,238761,24130,235586,11430,227330,3175,214630,,198755,,40005xe" filled="f" strokecolor="red" strokeweight=".8pt">
                  <v:path arrowok="t" textboxrect="0,0,534670,238761"/>
                </v:shape>
                <v:shape id="Shape 9529" o:spid="_x0000_s1064" style="position:absolute;left:21615;top:5816;width:29197;height:17767;visibility:visible;mso-wrap-style:square;v-text-anchor:top" coordsize="2919730,1776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v0cQA&#10;AADdAAAADwAAAGRycy9kb3ducmV2LnhtbESPT4vCMBTE7wt+h/AEb2uqoKzVKKII4kHZruj12bz+&#10;wealNFHrtzeCsMdhZn7DzBatqcSdGldaVjDoRyCIU6tLzhUc/zbfPyCcR9ZYWSYFT3KwmHe+Zhhr&#10;++Bfuic+FwHCLkYFhfd1LKVLCzLo+rYmDl5mG4M+yCaXusFHgJtKDqNoLA2WHBYKrGlVUHpNbkZB&#10;ybK9HNx1v9bRqU6TXTY4jzKlet12OQXhqfX/4U97qxVMRsMJvN+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N79HEAAAA3QAAAA8AAAAAAAAAAAAAAAAAmAIAAGRycy9k&#10;b3ducmV2LnhtbFBLBQYAAAAABAAEAPUAAACJAwAAAAA=&#10;" path="m,l2190115,r48260,1270l2285365,6350r46355,7620l2376805,24130r43815,13335l2463800,52705r41275,18415l2545080,92075r38735,23495l2621280,140970r34925,27305l2689860,198120r31750,31750l2751455,263525r27305,34925l2804160,335915r23495,38735l2848610,414655r18415,41275l2882265,499110r13335,43815l2905760,588010r7620,46355l2918460,681355r1270,48260l2918460,777240r-5080,47625l2905760,870585r-10160,45085l2882265,960120r-15240,42545l2848610,1044575r-20955,40005l2804160,1123315r-25400,36831l2751455,1195705r-29845,33655l2689860,1261110r-33655,29211l2621280,1318260r-37465,25400l2545080,1367155r-40005,20320l2463800,1405890r-43180,15875l2376805,1435100r-45085,10160l2285365,1452880r-46990,4445l2190115,1459230r-386715,l1803400,1776730r,-888365l1803400,1205865r386715,l2239010,1203960r46990,-7620l2331720,1184910r43815,-16510l2417445,1148715r39370,-24130l2493645,1097280r33655,-30480l2557780,1032510r27940,-36830l2609215,956945r20320,-41910l2645410,871220r12065,-45720l2664460,778510r2540,-48895l2664460,680720r-6985,-46990l2645410,588010r-15875,-43815l2609215,502285r-23495,-39370l2557780,426085r-30480,-33655l2493645,361950r-36830,-27940l2417445,310515r-41910,-20320l2331720,274320r-45720,-12065l2239010,255270r-48895,-2540l,252730,,xe" filled="f" strokecolor="red" strokeweight="1pt">
                  <v:path arrowok="t" textboxrect="0,0,2919730,1776730"/>
                </v:shape>
                <v:shape id="Shape 9530" o:spid="_x0000_s1065" style="position:absolute;left:31826;top:17716;width:8001;height:2667;visibility:visible;mso-wrap-style:square;v-text-anchor:top" coordsize="8001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KOzMUA&#10;AADdAAAADwAAAGRycy9kb3ducmV2LnhtbERPy2oCMRTdC/5DuAV3NdP6oB2N0opFXQhWC7q8TO48&#10;cHIznaTO6NebRcHl4byn89aU4kK1KywreOlHIIgTqwvOFPwcvp7fQDiPrLG0TAqu5GA+63amGGvb&#10;8Ddd9j4TIYRdjApy76tYSpfkZND1bUUcuNTWBn2AdSZ1jU0IN6V8jaKxNFhwaMixokVOyXn/ZxSk&#10;6Wa73n1ujovD78kOm9HxeluulOo9tR8TEJ5a/xD/u9dawftoEPa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o7MxQAAAN0AAAAPAAAAAAAAAAAAAAAAAJgCAABkcnMv&#10;ZG93bnJldi54bWxQSwUGAAAAAAQABAD1AAAAigMAAAAA&#10;" path="m,266700r800100,l800100,,,,,266700xe" filled="f" strokecolor="red" strokeweight=".8pt">
                  <v:path arrowok="t" textboxrect="0,0,800100,266700"/>
                </v:shape>
                <v:shape id="Shape 9531" o:spid="_x0000_s1066" style="position:absolute;left:32677;top:18580;width:1244;height:1422;visibility:visible;mso-wrap-style:square;v-text-anchor:top" coordsize="124460,14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2DjMQA&#10;AADdAAAADwAAAGRycy9kb3ducmV2LnhtbESPQYvCMBSE7wv+h/AEL4umKopWo4ji4mnB6sHjs3m2&#10;1ealNFG7/94sCB6HmfmGmS8bU4oH1a6wrKDfi0AQp1YXnCk4HrbdCQjnkTWWlknBHzlYLlpfc4y1&#10;ffKeHonPRICwi1FB7n0VS+nSnAy6nq2Ig3extUEfZJ1JXeMzwE0pB1E0lgYLDgs5VrTOKb0ld6Ng&#10;+G0y+XvdDKKTnoxX/HM5+0Qq1Wk3qxkIT43/hN/tnVYwHQ378P8mPAG5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g4zEAAAA3QAAAA8AAAAAAAAAAAAAAAAAmAIAAGRycy9k&#10;b3ducmV2LnhtbFBLBQYAAAAABAAEAPUAAACJAwAAAAA=&#10;" path="m,142240r124460,l124460,,,,,142240xe" filled="f" strokecolor="red" strokeweight=".8pt">
                  <v:path arrowok="t" textboxrect="0,0,124460,142240"/>
                </v:shape>
                <v:shape id="Shape 9532" o:spid="_x0000_s1067" style="position:absolute;width:53111;height:24104;visibility:visible;mso-wrap-style:square;v-text-anchor:top" coordsize="5311140,241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1ZsYA&#10;AADdAAAADwAAAGRycy9kb3ducmV2LnhtbESPQWvCQBSE70L/w/IKvekmUUubuooIluJBMCk2x0f2&#10;NUmbfRuyW43/3hWEHoeZ+YZZrAbTihP1rrGsIJ5EIIhLqxuuFHzm2/ELCOeRNbaWScGFHKyWD6MF&#10;ptqe+UCnzFciQNilqKD2vkuldGVNBt3EdsTB+7a9QR9kX0nd4znATSuTKHqWBhsOCzV2tKmp/M3+&#10;jIJ9+dUWyfEYU0LZLjc/Rfw+K5R6ehzWbyA8Df4/fG9/aAWv82kCtzfhCc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b1ZsYAAADdAAAADwAAAAAAAAAAAAAAAACYAgAAZHJz&#10;L2Rvd25yZXYueG1sUEsFBgAAAAAEAAQA9QAAAIsDAAAAAA==&#10;" path="m,2410460r5311140,l5311140,,,,,2410460xe" filled="f" strokeweight=".8pt">
                  <v:stroke miterlimit="66585f" joinstyle="miter"/>
                  <v:path arrowok="t" textboxrect="0,0,5311140,2410460"/>
                </v:shape>
                <v:shape id="Picture 9534" o:spid="_x0000_s1068" type="#_x0000_t75" style="position:absolute;left:57;top:41;width:53004;height:24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zoxbIAAAA3QAAAA8AAABkcnMvZG93bnJldi54bWxEj0FPAjEUhO8k/ofmmXCDLiKwLhQiBCNB&#10;YiJ68fbYPnc3bl+XtsLy76mJicfJzHyTmS1aU4sTOV9ZVjDoJyCIc6srLhR8vD/1UhA+IGusLZOC&#10;C3lYzG86M8y0PfMbnfahEBHCPkMFZQhNJqXPSzLo+7Yhjt6XdQZDlK6Q2uE5wk0t75JkLA1WHBdK&#10;bGhVUv69/zEKtoPP5dodi/ywezWjKnmecNq8KNW9bR+nIAK14T/8195oBQ+j4T38volPQM6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86MWyAAAAN0AAAAPAAAAAAAAAAAA&#10;AAAAAJ8CAABkcnMvZG93bnJldi54bWxQSwUGAAAAAAQABAD3AAAAlAMAAAAA&#10;">
                  <v:imagedata r:id="rId41" o:title=""/>
                </v:shape>
                <v:rect id="Rectangle 9535" o:spid="_x0000_s1069" style="position:absolute;left:63;top:89;width:426;height:1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p58cA&#10;AADdAAAADwAAAGRycy9kb3ducmV2LnhtbESPQWvCQBSE74X+h+UVvNVNL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S6ef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9536" o:spid="_x0000_s1070" style="position:absolute;left:63;top:1559;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3kMYA&#10;AADdAAAADwAAAGRycy9kb3ducmV2LnhtbESPQWvCQBSE74X+h+UJ3upGS8XErCK1RY9WhejtkX1N&#10;QrNvQ3Y10V/fLQg9DjPzDZMue1OLK7WusqxgPIpAEOdWV1woOB4+X2YgnEfWWFsmBTdysFw8P6WY&#10;aNvxF133vhABwi5BBaX3TSKly0sy6Ea2IQ7et20N+iDbQuoWuwA3tZxE0VQarDgslNjQe0n5z/5i&#10;FGxmzeq0tfeuqD/Om2yXxetD7JUaDvrVHISn3v+HH+2tVhC/v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B3kM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9537" o:spid="_x0000_s1071" style="position:absolute;left:63;top:3022;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9538" o:spid="_x0000_s1072" style="position:absolute;left:63;top:454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8D3E2E" w:rsidRDefault="008D3E2E">
                        <w:pPr>
                          <w:spacing w:after="160" w:line="259" w:lineRule="auto"/>
                          <w:ind w:left="0" w:right="0" w:firstLine="0"/>
                          <w:jc w:val="left"/>
                        </w:pPr>
                        <w:r>
                          <w:rPr>
                            <w:sz w:val="24"/>
                          </w:rPr>
                          <w:t xml:space="preserve"> </w:t>
                        </w:r>
                      </w:p>
                    </w:txbxContent>
                  </v:textbox>
                </v:rect>
                <v:rect id="Rectangle 9540" o:spid="_x0000_s1073" style="position:absolute;left:23082;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M5AsIA&#10;AADdAAAADwAAAGRycy9kb3ducmV2LnhtbERPTYvCMBC9C/6HMMLeNFVcsdUooi56dFVQb0MztsVm&#10;Upqs7e6vNwdhj4/3PV+2phRPql1hWcFwEIEgTq0uOFNwPn31pyCcR9ZYWiYFv+Rgueh25pho2/A3&#10;PY8+EyGEXYIKcu+rREqX5mTQDWxFHLi7rQ36AOtM6hqbEG5KOYqiiTRYcGjIsaJ1Tunj+GMU7KbV&#10;6rq3f01Wbm+7y+ESb06xV+qj165mIDy1/l/8du+1gvhz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zkCwgAAAN0AAAAPAAAAAAAAAAAAAAAAAJgCAABkcnMvZG93&#10;bnJldi54bWxQSwUGAAAAAAQABAD1AAAAhwM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41" o:spid="_x0000_s1074" style="position:absolute;left:23387;top:6270;width:1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8D3E2E" w:rsidRDefault="008D3E2E">
                        <w:pPr>
                          <w:spacing w:after="160" w:line="259" w:lineRule="auto"/>
                          <w:ind w:left="0" w:right="0" w:firstLine="0"/>
                          <w:jc w:val="left"/>
                        </w:pPr>
                      </w:p>
                    </w:txbxContent>
                  </v:textbox>
                </v:rect>
                <v:rect id="Rectangle 9542" o:spid="_x0000_s1075" style="position:absolute;left:24730;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43" o:spid="_x0000_s1076" style="position:absolute;left:25005;top:6270;width:10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8D3E2E" w:rsidRDefault="008D3E2E">
                        <w:pPr>
                          <w:spacing w:after="160" w:line="259" w:lineRule="auto"/>
                          <w:ind w:left="0" w:right="0" w:firstLine="0"/>
                          <w:jc w:val="left"/>
                        </w:pPr>
                      </w:p>
                    </w:txbxContent>
                  </v:textbox>
                </v:rect>
                <v:rect id="Rectangle 9544" o:spid="_x0000_s1077" style="position:absolute;left:25767;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45" o:spid="_x0000_s1078" style="position:absolute;left:26071;top:6498;width:1009;height:1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8D3E2E" w:rsidRPr="00806535" w:rsidRDefault="008D3E2E">
                        <w:pPr>
                          <w:spacing w:after="160" w:line="259" w:lineRule="auto"/>
                          <w:ind w:left="0" w:right="0" w:firstLine="0"/>
                          <w:jc w:val="left"/>
                          <w:rPr>
                            <w:lang w:val="en-US"/>
                          </w:rPr>
                        </w:pPr>
                      </w:p>
                    </w:txbxContent>
                  </v:textbox>
                </v:rect>
                <v:rect id="Rectangle 9547" o:spid="_x0000_s1079" style="position:absolute;left:27382;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qhdscA&#10;AADdAAAADwAAAGRycy9kb3ducmV2LnhtbESPT2vCQBTE7wW/w/IEb3Wj2G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KoXb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48" o:spid="_x0000_s1080" style="position:absolute;left:27656;top:6270;width:104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1BMIA&#10;AADdAAAADwAAAGRycy9kb3ducmV2LnhtbERPTYvCMBC9C/6HMMLeNFVc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TUEwgAAAN0AAAAPAAAAAAAAAAAAAAAAAJgCAABkcnMvZG93&#10;bnJldi54bWxQSwUGAAAAAAQABAD1AAAAhwMAAAAA&#10;" filled="f" stroked="f">
                  <v:textbox inset="0,0,0,0">
                    <w:txbxContent>
                      <w:p w:rsidR="008D3E2E" w:rsidRDefault="008D3E2E">
                        <w:pPr>
                          <w:spacing w:after="160" w:line="259" w:lineRule="auto"/>
                          <w:ind w:left="0" w:right="0" w:firstLine="0"/>
                          <w:jc w:val="left"/>
                        </w:pPr>
                      </w:p>
                    </w:txbxContent>
                  </v:textbox>
                </v:rect>
                <v:rect id="Rectangle 9549" o:spid="_x0000_s1081" style="position:absolute;left:28418;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Qn8YA&#10;AADdAAAADwAAAGRycy9kb3ducmV2LnhtbESPT2vCQBTE70K/w/IK3nTTo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Qn8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51" o:spid="_x0000_s1082" style="position:absolute;left:29394;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RMcA&#10;AADdAAAADwAAAGRycy9kb3ducmV2LnhtbESPQWvCQBSE7wX/w/KE3uomhYhJXUPQih5bLdjeHtln&#10;Esy+DdnVpP76bqHQ4zAz3zDLfDStuFHvGssK4lkEgri0uuFKwcdx+7QA4TyyxtYyKfgmB/lq8rDE&#10;TNuB3+l28JUIEHYZKqi97zIpXVmTQTezHXHwzrY36IPsK6l7HALctPI5iubSYMNhocaO1jWVl8PV&#10;KNgtuuJzb+9D1b5+7U5vp3RzTL1Sj9OxeAHhafT/4b/2XitIky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kT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53" o:spid="_x0000_s1083" style="position:absolute;left:30460;top:6270;width:38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18"/>
                            <w:shd w:val="clear" w:color="auto" w:fill="FFFFFF"/>
                          </w:rPr>
                          <w:t xml:space="preserve"> </w:t>
                        </w:r>
                      </w:p>
                    </w:txbxContent>
                  </v:textbox>
                </v:rect>
                <v:rect id="Rectangle 9555" o:spid="_x0000_s1084" style="position:absolute;left:34761;top:6270;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MR8UA&#10;AADdAAAADwAAAGRycy9kb3ducmV2LnhtbESPQWvCQBSE74L/YXmCN90opJjoKtJa9Gi1oN4e2WcS&#10;zL4N2a2J/fVuQehxmJlvmMWqM5W4U+NKywom4wgEcWZ1ybmC7+PnaAbCeWSNlWVS8CAHq2W/t8BU&#10;25a/6H7wuQgQdikqKLyvUyldVpBBN7Y1cfCutjHog2xyqRtsA9xUchpFb9JgyWGhwJreC8puhx+j&#10;YDur1+ed/W3zanPZnvan5OOYeKWGg249B+Gp8//hV3unFSRx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QxHxQAAAN0AAAAPAAAAAAAAAAAAAAAAAJgCAABkcnMv&#10;ZG93bnJldi54bWxQSwUGAAAAAAQABAD1AAAAigMAAAAA&#10;" filled="f" stroked="f">
                  <v:textbox inset="0,0,0,0">
                    <w:txbxContent>
                      <w:p w:rsidR="008D3E2E" w:rsidRDefault="008D3E2E">
                        <w:pPr>
                          <w:spacing w:after="160" w:line="259" w:lineRule="auto"/>
                          <w:ind w:left="0" w:right="0" w:firstLine="0"/>
                          <w:jc w:val="left"/>
                        </w:pPr>
                      </w:p>
                    </w:txbxContent>
                  </v:textbox>
                </v:rect>
                <v:rect id="Rectangle 9557" o:spid="_x0000_s1085" style="position:absolute;left:43604;top:627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18"/>
                          </w:rPr>
                          <w:t xml:space="preserve"> </w:t>
                        </w:r>
                      </w:p>
                    </w:txbxContent>
                  </v:textbox>
                </v:rect>
                <v:rect id="Rectangle 9558" o:spid="_x0000_s1086" style="position:absolute;left:43908;top:6270;width:38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8D3E2E" w:rsidRDefault="008D3E2E">
                        <w:pPr>
                          <w:spacing w:after="160" w:line="259" w:lineRule="auto"/>
                          <w:ind w:left="0" w:right="0" w:firstLine="0"/>
                          <w:jc w:val="left"/>
                        </w:pPr>
                        <w:r>
                          <w:rPr>
                            <w:i/>
                            <w:sz w:val="18"/>
                          </w:rPr>
                          <w:t xml:space="preserve"> </w:t>
                        </w:r>
                      </w:p>
                    </w:txbxContent>
                  </v:textbox>
                </v:rect>
                <v:rect id="Rectangle 9559" o:spid="_x0000_s1087" style="position:absolute;left:63;top:7594;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AGQsUA&#10;AADdAAAADwAAAGRycy9kb3ducmV2LnhtbESPT4vCMBTE78J+h/AWvGmq4GKrUWRX0aN/FtTbo3m2&#10;xealNNHW/fRGEPY4zMxvmOm8NaW4U+0KywoG/QgEcWp1wZmC38OqNwbhPLLG0jIpeJCD+eyjM8VE&#10;24Z3dN/7TAQIuwQV5N5XiZQuzcmg69uKOHgXWxv0QdaZ1DU2AW5KOYyiL2mw4LCQY0XfOaXX/c0o&#10;WI+rxWlj/5qsXJ7Xx+0x/jnEXqnuZ7uYgPDU+v/wu73RCuLR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AZC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0" o:spid="_x0000_s1088" style="position:absolute;left:63;top:9057;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ZlYsMA&#10;AADdAAAADwAAAGRycy9kb3ducmV2LnhtbERPy4rCMBTdD/gP4QruxnQExXaMIj7QpVMFdXdp7rRl&#10;mpvSRFv9erMYcHk479miM5W4U+NKywq+hhEI4szqknMFp+P2cwrCeWSNlWVS8CAHi3nvY4aJti3/&#10;0D31uQgh7BJUUHhfJ1K6rCCDbmhr4sD92sagD7DJpW6wDeGmkqMomkiDJYeGAmtaFZT9pTejYDet&#10;l5e9fbZ5tbnuzodzvD7GXqlBv1t+g/DU+bf4373XCuLxJ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ZlYsMAAADdAAAADwAAAAAAAAAAAAAAAACYAgAAZHJzL2Rv&#10;d25yZXYueG1sUEsFBgAAAAAEAAQA9QAAAIgDA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1" o:spid="_x0000_s1089" style="position:absolute;left:63;top:10520;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rA+cUA&#10;AADdAAAADwAAAGRycy9kb3ducmV2LnhtbESPT4vCMBTE74LfITxhb5oqrN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sD5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2" o:spid="_x0000_s1090" style="position:absolute;left:63;top:11986;width:42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hejsUA&#10;AADdAAAADwAAAGRycy9kb3ducmV2LnhtbESPT4vCMBTE7wv7HcJb8LamKyi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SF6O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3" o:spid="_x0000_s1091" style="position:absolute;left:63;top:13449;width:42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7FcYA&#10;AADdAAAADwAAAGRycy9kb3ducmV2LnhtbESPQWvCQBSE74X+h+UJ3upGS8X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T7Fc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4" o:spid="_x0000_s1092" style="position:absolute;left:63;top:14912;width:42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1jYcYA&#10;AADdAAAADwAAAGRycy9kb3ducmV2LnhtbESPQWvCQBSE74X+h+UJ3upGacX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1jYc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5" o:spid="_x0000_s1093" style="position:absolute;left:63;top:16375;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HG+scA&#10;AADdAAAADwAAAGRycy9kb3ducmV2LnhtbESPQWvCQBSE74L/YXmCN91YMJjoGoKtmGOrBevtkX1N&#10;QrNvQ3Zr0v76bqHQ4zAz3zC7bDStuFPvGssKVssIBHFpdcOVgtfLcbEB4TyyxtYyKfgiB9l+Otlh&#10;qu3AL3Q/+0oECLsUFdTed6mUrqzJoFvajjh477Y36IPsK6l7HALctPIhimJpsOGwUGNHh5rKj/On&#10;UXDadPlbYb+Hqn26na7P1+Txkn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hxvr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6" o:spid="_x0000_s1094" style="position:absolute;left:63;top:17807;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YjcYA&#10;AADdAAAADwAAAGRycy9kb3ducmV2LnhtbESPT2vCQBTE74LfYXlCb7pRaDCpq4h/0KNVwfb2yL4m&#10;wezbkF1N2k/vFgSPw8z8hpktOlOJOzWutKxgPIpAEGdWl5wrOJ+2wykI55E1VpZJwS85WMz7vRmm&#10;2rb8Sfejz0WAsEtRQeF9nUrpsoIMupGtiYP3YxuDPsgml7rBNsBNJSdRFEuDJYeFAmtaFZRdjzej&#10;YDetl197+9fm1eZ7dzlckvUp8Uq9DbrlBwhPnX+Fn+29VpC8x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NYjc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7" o:spid="_x0000_s1095" style="position:absolute;left:63;top:19270;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9FscA&#10;AADdAAAADwAAAGRycy9kb3ducmV2LnhtbESPQWvCQBSE74X+h+UVvNVNhcYkuorUih6tFlJvj+xr&#10;Epp9G7Krif31XUHocZiZb5j5cjCNuFDnassKXsYRCOLC6ppLBZ/HzXMCwnlkjY1lUnAlB8vF48Mc&#10;M217/qDLwZciQNhlqKDyvs2kdEVFBt3YtsTB+7adQR9kV0rdYR/gppGTKIqlwZrDQoUtvVVU/BzO&#10;RsE2aVdfO/vbl837aZvv83R9TL1So6dhNQPhafD/4Xt7pxWkr/E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Rb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i/>
                            <w:sz w:val="20"/>
                          </w:rPr>
                          <w:t xml:space="preserve"> </w:t>
                        </w:r>
                      </w:p>
                    </w:txbxContent>
                  </v:textbox>
                </v:rect>
                <v:rect id="Rectangle 9568" o:spid="_x0000_s1096" style="position:absolute;left:48209;top:21726;width:77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5</w:t>
                        </w:r>
                      </w:p>
                    </w:txbxContent>
                  </v:textbox>
                </v:rect>
                <v:rect id="Rectangle 9569" o:spid="_x0000_s1097" style="position:absolute;left:48788;top:21726;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M/8UA&#10;AADdAAAADwAAAGRycy9kb3ducmV2LnhtbESPT4vCMBTE7wt+h/AEb2uqoNhqFPEPetxVQb09mmdb&#10;bF5KE213P/1mQfA4zMxvmNmiNaV4Uu0KywoG/QgEcWp1wZmC03H7OQHhPLLG0jIp+CEHi3nnY4aJ&#10;tg1/0/PgMxEg7BJUkHtfJVK6NCeDrm8r4uDdbG3QB1lnUtfYBLgp5TCKxtJgwWEhx4pWOaX3w8Mo&#10;2E2q5WVvf5us3Fx3569zvD7GXqlet11OQXhq/Tv8au+1gng0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Mz/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w:t>
                        </w:r>
                      </w:p>
                    </w:txbxContent>
                  </v:textbox>
                </v:rect>
                <v:rect id="Rectangle 9570" o:spid="_x0000_s1098" style="position:absolute;left:49184;top:21726;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9571" o:spid="_x0000_s1099" style="position:absolute;left:51379;top:21726;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831317">
      <w:pPr>
        <w:spacing w:after="0" w:line="276" w:lineRule="auto"/>
        <w:ind w:left="0" w:right="0" w:firstLine="0"/>
        <w:jc w:val="center"/>
        <w:rPr>
          <w:color w:val="auto"/>
          <w:szCs w:val="28"/>
          <w:lang w:val="en-US"/>
        </w:rPr>
      </w:pPr>
      <w:r w:rsidRPr="00D91044">
        <w:rPr>
          <w:color w:val="auto"/>
          <w:szCs w:val="28"/>
          <w:lang w:val="en-US"/>
        </w:rPr>
        <w:t xml:space="preserve">Demak, oldin </w:t>
      </w:r>
      <w:r w:rsidRPr="00D91044">
        <w:rPr>
          <w:i/>
          <w:color w:val="auto"/>
          <w:szCs w:val="28"/>
          <w:lang w:val="en-US"/>
        </w:rPr>
        <w:t xml:space="preserve">Alt </w:t>
      </w:r>
      <w:r w:rsidRPr="00D91044">
        <w:rPr>
          <w:color w:val="auto"/>
          <w:szCs w:val="28"/>
          <w:lang w:val="en-US"/>
        </w:rPr>
        <w:t xml:space="preserve">tugmasiga chertsak, biz instrumentlar tasmasining </w:t>
      </w:r>
      <w:r w:rsidRPr="00D91044">
        <w:rPr>
          <w:b/>
          <w:color w:val="auto"/>
          <w:szCs w:val="28"/>
          <w:lang w:val="en-US"/>
        </w:rPr>
        <w:t>Bc</w:t>
      </w:r>
      <w:r w:rsidRPr="00D91044">
        <w:rPr>
          <w:b/>
          <w:color w:val="auto"/>
          <w:szCs w:val="28"/>
        </w:rPr>
        <w:t>т</w:t>
      </w:r>
      <w:r w:rsidRPr="00D91044">
        <w:rPr>
          <w:b/>
          <w:color w:val="auto"/>
          <w:szCs w:val="28"/>
          <w:lang w:val="en-US"/>
        </w:rPr>
        <w:t>a</w:t>
      </w:r>
      <w:r w:rsidRPr="00D91044">
        <w:rPr>
          <w:b/>
          <w:color w:val="auto"/>
          <w:szCs w:val="28"/>
        </w:rPr>
        <w:t>вк</w:t>
      </w:r>
      <w:r w:rsidRPr="00D91044">
        <w:rPr>
          <w:b/>
          <w:color w:val="auto"/>
          <w:szCs w:val="28"/>
          <w:lang w:val="en-US"/>
        </w:rPr>
        <w:t xml:space="preserve">a – </w:t>
      </w:r>
    </w:p>
    <w:p w:rsidR="00ED64E3" w:rsidRDefault="008D3E2E" w:rsidP="00773CE2">
      <w:pPr>
        <w:spacing w:after="0" w:line="276" w:lineRule="auto"/>
        <w:ind w:left="0" w:right="0" w:firstLine="0"/>
        <w:rPr>
          <w:color w:val="auto"/>
          <w:szCs w:val="28"/>
          <w:lang w:val="en-US"/>
        </w:rPr>
      </w:pPr>
      <w:proofErr w:type="gramStart"/>
      <w:r w:rsidRPr="00D91044">
        <w:rPr>
          <w:b/>
          <w:color w:val="auto"/>
          <w:szCs w:val="28"/>
          <w:lang w:val="en-US"/>
        </w:rPr>
        <w:t xml:space="preserve">Joylashtirish </w:t>
      </w:r>
      <w:r w:rsidRPr="00D91044">
        <w:rPr>
          <w:color w:val="auto"/>
          <w:szCs w:val="28"/>
          <w:lang w:val="en-US"/>
        </w:rPr>
        <w:t xml:space="preserve">qismiga o‘tib, undagi </w:t>
      </w:r>
      <w:r w:rsidRPr="00D91044">
        <w:rPr>
          <w:b/>
          <w:color w:val="auto"/>
          <w:szCs w:val="28"/>
        </w:rPr>
        <w:t>Иллю</w:t>
      </w:r>
      <w:r w:rsidRPr="00D91044">
        <w:rPr>
          <w:b/>
          <w:color w:val="auto"/>
          <w:szCs w:val="28"/>
          <w:lang w:val="en-US"/>
        </w:rPr>
        <w:t>c</w:t>
      </w:r>
      <w:r w:rsidRPr="00D91044">
        <w:rPr>
          <w:b/>
          <w:color w:val="auto"/>
          <w:szCs w:val="28"/>
        </w:rPr>
        <w:t>т</w:t>
      </w:r>
      <w:r w:rsidRPr="00D91044">
        <w:rPr>
          <w:b/>
          <w:color w:val="auto"/>
          <w:szCs w:val="28"/>
          <w:lang w:val="en-US"/>
        </w:rPr>
        <w:t>pa</w:t>
      </w:r>
      <w:r w:rsidRPr="00D91044">
        <w:rPr>
          <w:b/>
          <w:color w:val="auto"/>
          <w:szCs w:val="28"/>
        </w:rPr>
        <w:t>ции</w:t>
      </w:r>
      <w:r w:rsidRPr="00D91044">
        <w:rPr>
          <w:b/>
          <w:color w:val="auto"/>
          <w:szCs w:val="28"/>
          <w:lang w:val="en-US"/>
        </w:rPr>
        <w:t xml:space="preserve"> </w:t>
      </w:r>
      <w:r w:rsidRPr="00D91044">
        <w:rPr>
          <w:color w:val="auto"/>
          <w:szCs w:val="28"/>
          <w:lang w:val="en-US"/>
        </w:rPr>
        <w:t xml:space="preserve">– </w:t>
      </w:r>
      <w:r w:rsidRPr="00D91044">
        <w:rPr>
          <w:b/>
          <w:color w:val="auto"/>
          <w:szCs w:val="28"/>
          <w:lang w:val="en-US"/>
        </w:rPr>
        <w:t xml:space="preserve">Tasvirlar </w:t>
      </w:r>
      <w:r w:rsidRPr="00D91044">
        <w:rPr>
          <w:color w:val="auto"/>
          <w:szCs w:val="28"/>
          <w:lang w:val="en-US"/>
        </w:rPr>
        <w:t xml:space="preserve">guruhidagi </w:t>
      </w:r>
      <w:r w:rsidRPr="00D91044">
        <w:rPr>
          <w:b/>
          <w:color w:val="auto"/>
          <w:szCs w:val="28"/>
        </w:rPr>
        <w:t>Ди</w:t>
      </w:r>
      <w:r w:rsidRPr="00D91044">
        <w:rPr>
          <w:b/>
          <w:color w:val="auto"/>
          <w:szCs w:val="28"/>
          <w:lang w:val="en-US"/>
        </w:rPr>
        <w:t>a</w:t>
      </w:r>
      <w:r w:rsidRPr="00D91044">
        <w:rPr>
          <w:b/>
          <w:color w:val="auto"/>
          <w:szCs w:val="28"/>
        </w:rPr>
        <w:t>г</w:t>
      </w:r>
      <w:r w:rsidRPr="00D91044">
        <w:rPr>
          <w:b/>
          <w:color w:val="auto"/>
          <w:szCs w:val="28"/>
          <w:lang w:val="en-US"/>
        </w:rPr>
        <w:t>pa</w:t>
      </w:r>
      <w:r w:rsidRPr="00D91044">
        <w:rPr>
          <w:b/>
          <w:color w:val="auto"/>
          <w:szCs w:val="28"/>
        </w:rPr>
        <w:t>м</w:t>
      </w:r>
      <w:r w:rsidRPr="00D91044">
        <w:rPr>
          <w:b/>
          <w:color w:val="auto"/>
          <w:szCs w:val="28"/>
          <w:vertAlign w:val="subscript"/>
        </w:rPr>
        <w:t>М</w:t>
      </w:r>
      <w:r w:rsidRPr="00D91044">
        <w:rPr>
          <w:b/>
          <w:color w:val="auto"/>
          <w:szCs w:val="28"/>
          <w:lang w:val="en-US"/>
        </w:rPr>
        <w:t xml:space="preserve">a </w:t>
      </w:r>
      <w:r w:rsidRPr="00D91044">
        <w:rPr>
          <w:color w:val="auto"/>
          <w:szCs w:val="28"/>
          <w:lang w:val="en-US"/>
        </w:rPr>
        <w:t xml:space="preserve">– </w:t>
      </w:r>
      <w:r w:rsidRPr="00D91044">
        <w:rPr>
          <w:b/>
          <w:color w:val="auto"/>
          <w:szCs w:val="28"/>
          <w:lang w:val="en-US"/>
        </w:rPr>
        <w:t xml:space="preserve">Diagramma </w:t>
      </w:r>
      <w:r w:rsidRPr="00D91044">
        <w:rPr>
          <w:color w:val="auto"/>
          <w:szCs w:val="28"/>
          <w:lang w:val="en-US"/>
        </w:rPr>
        <w:t>funksiyasini tanlamoqchimiz deylik.</w:t>
      </w:r>
      <w:proofErr w:type="gramEnd"/>
      <w:r w:rsidRPr="00D91044">
        <w:rPr>
          <w:color w:val="auto"/>
          <w:szCs w:val="28"/>
          <w:lang w:val="en-US"/>
        </w:rPr>
        <w:t xml:space="preserve"> </w:t>
      </w:r>
      <w:proofErr w:type="gramStart"/>
      <w:r w:rsidRPr="00D91044">
        <w:rPr>
          <w:color w:val="auto"/>
          <w:szCs w:val="28"/>
          <w:lang w:val="en-US"/>
        </w:rPr>
        <w:t>U holda bizga quyidagi (5-rasmda keltirilgani kabi) klavishlarni bosish talab etiladi.</w:t>
      </w:r>
      <w:proofErr w:type="gramEnd"/>
      <w:r w:rsidRPr="00D91044">
        <w:rPr>
          <w:color w:val="auto"/>
          <w:szCs w:val="28"/>
          <w:lang w:val="en-US"/>
        </w:rPr>
        <w:t xml:space="preserve"> Natijada esa, 6- rasmda keltirilgan oyna hosil </w:t>
      </w:r>
      <w:proofErr w:type="gramStart"/>
      <w:r w:rsidRPr="00D91044">
        <w:rPr>
          <w:color w:val="auto"/>
          <w:szCs w:val="28"/>
          <w:lang w:val="en-US"/>
        </w:rPr>
        <w:t>bo‘ladi</w:t>
      </w:r>
      <w:proofErr w:type="gramEnd"/>
      <w:r w:rsidRPr="00D91044">
        <w:rPr>
          <w:color w:val="auto"/>
          <w:szCs w:val="28"/>
          <w:lang w:val="en-US"/>
        </w:rPr>
        <w:t xml:space="preserve">. Tezkor klavishlar kombinatsiyasi </w:t>
      </w:r>
      <w:r w:rsidRPr="00D91044">
        <w:rPr>
          <w:i/>
          <w:color w:val="auto"/>
          <w:szCs w:val="28"/>
          <w:lang w:val="en-US"/>
        </w:rPr>
        <w:t xml:space="preserve">Alt </w:t>
      </w:r>
      <w:r w:rsidRPr="00D91044">
        <w:rPr>
          <w:color w:val="auto"/>
          <w:szCs w:val="28"/>
          <w:lang w:val="en-US"/>
        </w:rPr>
        <w:t xml:space="preserve">bilan ochiladi </w:t>
      </w:r>
      <w:proofErr w:type="gramStart"/>
      <w:r w:rsidRPr="00D91044">
        <w:rPr>
          <w:color w:val="auto"/>
          <w:szCs w:val="28"/>
          <w:lang w:val="en-US"/>
        </w:rPr>
        <w:t>va</w:t>
      </w:r>
      <w:proofErr w:type="gramEnd"/>
      <w:r w:rsidRPr="00D91044">
        <w:rPr>
          <w:color w:val="auto"/>
          <w:szCs w:val="28"/>
          <w:lang w:val="en-US"/>
        </w:rPr>
        <w:t xml:space="preserve"> yana </w:t>
      </w:r>
      <w:r w:rsidRPr="00D91044">
        <w:rPr>
          <w:i/>
          <w:color w:val="auto"/>
          <w:szCs w:val="28"/>
          <w:lang w:val="en-US"/>
        </w:rPr>
        <w:t xml:space="preserve">Alt </w:t>
      </w:r>
      <w:r w:rsidRPr="00D91044">
        <w:rPr>
          <w:color w:val="auto"/>
          <w:szCs w:val="28"/>
          <w:lang w:val="en-US"/>
        </w:rPr>
        <w:t xml:space="preserve">bilan yopiladi. Bu mavzuimizda oxirgi </w:t>
      </w:r>
      <w:proofErr w:type="gramStart"/>
      <w:r w:rsidRPr="00D91044">
        <w:rPr>
          <w:color w:val="auto"/>
          <w:szCs w:val="28"/>
          <w:lang w:val="en-US"/>
        </w:rPr>
        <w:t>ko‘rib</w:t>
      </w:r>
      <w:proofErr w:type="gramEnd"/>
      <w:r w:rsidRPr="00D91044">
        <w:rPr>
          <w:color w:val="auto"/>
          <w:szCs w:val="28"/>
          <w:lang w:val="en-US"/>
        </w:rPr>
        <w:t xml:space="preserve"> o‘tiladigan o‘taqulay funksiyalardan yana biri bu mini instrumentlar taxtasi. Ushbu mini instrumentlar taxtasi yozuvni tanlaganimizda paydo </w:t>
      </w:r>
      <w:proofErr w:type="gramStart"/>
      <w:r w:rsidRPr="00D91044">
        <w:rPr>
          <w:color w:val="auto"/>
          <w:szCs w:val="28"/>
          <w:lang w:val="en-US"/>
        </w:rPr>
        <w:t>bo‘ladi</w:t>
      </w:r>
      <w:proofErr w:type="gramEnd"/>
      <w:r w:rsidRPr="00D91044">
        <w:rPr>
          <w:color w:val="auto"/>
          <w:szCs w:val="28"/>
          <w:lang w:val="en-US"/>
        </w:rPr>
        <w:t xml:space="preserve"> (7- rasmda ko‘rsatilgani kabi). Buni amalda </w:t>
      </w:r>
      <w:proofErr w:type="gramStart"/>
      <w:r w:rsidRPr="00D91044">
        <w:rPr>
          <w:color w:val="auto"/>
          <w:szCs w:val="28"/>
          <w:lang w:val="en-US"/>
        </w:rPr>
        <w:t>ko‘rish</w:t>
      </w:r>
      <w:proofErr w:type="gramEnd"/>
      <w:r w:rsidRPr="00D91044">
        <w:rPr>
          <w:color w:val="auto"/>
          <w:szCs w:val="28"/>
          <w:lang w:val="en-US"/>
        </w:rPr>
        <w:t xml:space="preserve"> uchun bironta so‘zni belgilab olaman va kursorni uning ustida tutib turaman. </w:t>
      </w:r>
    </w:p>
    <w:p w:rsidR="00B45E59" w:rsidRDefault="00ED64E3" w:rsidP="00ED64E3">
      <w:pPr>
        <w:spacing w:after="0" w:line="276" w:lineRule="auto"/>
        <w:ind w:left="708" w:right="0" w:firstLine="708"/>
        <w:rPr>
          <w:color w:val="auto"/>
          <w:szCs w:val="28"/>
          <w:lang w:val="en-US"/>
        </w:rPr>
      </w:pPr>
      <w:r w:rsidRPr="00D91044">
        <w:rPr>
          <w:rFonts w:eastAsia="Calibri"/>
          <w:noProof/>
          <w:color w:val="auto"/>
          <w:szCs w:val="28"/>
        </w:rPr>
        <mc:AlternateContent>
          <mc:Choice Requires="wpg">
            <w:drawing>
              <wp:inline distT="0" distB="0" distL="0" distR="0" wp14:anchorId="56F423F8" wp14:editId="6F14CE1D">
                <wp:extent cx="4302739" cy="2693184"/>
                <wp:effectExtent l="0" t="0" r="0" b="12065"/>
                <wp:docPr id="392629" name="Group 392629"/>
                <wp:cNvGraphicFramePr/>
                <a:graphic xmlns:a="http://schemas.openxmlformats.org/drawingml/2006/main">
                  <a:graphicData uri="http://schemas.microsoft.com/office/word/2010/wordprocessingGroup">
                    <wpg:wgp>
                      <wpg:cNvGrpSpPr/>
                      <wpg:grpSpPr>
                        <a:xfrm>
                          <a:off x="0" y="0"/>
                          <a:ext cx="4302739" cy="2693184"/>
                          <a:chOff x="0" y="0"/>
                          <a:chExt cx="3505962" cy="3368126"/>
                        </a:xfrm>
                      </wpg:grpSpPr>
                      <wps:wsp>
                        <wps:cNvPr id="9590" name="Rectangle 9590"/>
                        <wps:cNvSpPr/>
                        <wps:spPr>
                          <a:xfrm>
                            <a:off x="3461766" y="3172426"/>
                            <a:ext cx="58781" cy="260281"/>
                          </a:xfrm>
                          <a:prstGeom prst="rect">
                            <a:avLst/>
                          </a:prstGeom>
                          <a:ln>
                            <a:noFill/>
                          </a:ln>
                        </wps:spPr>
                        <wps:txbx>
                          <w:txbxContent>
                            <w:p w:rsidR="00ED64E3" w:rsidRDefault="00ED64E3" w:rsidP="00ED64E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794" name="Picture 9794"/>
                          <pic:cNvPicPr/>
                        </pic:nvPicPr>
                        <pic:blipFill>
                          <a:blip r:embed="rId42"/>
                          <a:stretch>
                            <a:fillRect/>
                          </a:stretch>
                        </pic:blipFill>
                        <pic:spPr>
                          <a:xfrm>
                            <a:off x="0" y="0"/>
                            <a:ext cx="3435350" cy="3314700"/>
                          </a:xfrm>
                          <a:prstGeom prst="rect">
                            <a:avLst/>
                          </a:prstGeom>
                        </pic:spPr>
                      </pic:pic>
                      <wps:wsp>
                        <wps:cNvPr id="9795" name="Shape 9795"/>
                        <wps:cNvSpPr/>
                        <wps:spPr>
                          <a:xfrm>
                            <a:off x="0" y="0"/>
                            <a:ext cx="3435350" cy="3314700"/>
                          </a:xfrm>
                          <a:custGeom>
                            <a:avLst/>
                            <a:gdLst/>
                            <a:ahLst/>
                            <a:cxnLst/>
                            <a:rect l="0" t="0" r="0" b="0"/>
                            <a:pathLst>
                              <a:path w="3435350" h="3314700">
                                <a:moveTo>
                                  <a:pt x="0" y="3314700"/>
                                </a:moveTo>
                                <a:lnTo>
                                  <a:pt x="3435350" y="3314700"/>
                                </a:lnTo>
                                <a:lnTo>
                                  <a:pt x="343535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97" name="Picture 9797"/>
                          <pic:cNvPicPr/>
                        </pic:nvPicPr>
                        <pic:blipFill>
                          <a:blip r:embed="rId43"/>
                          <a:stretch>
                            <a:fillRect/>
                          </a:stretch>
                        </pic:blipFill>
                        <pic:spPr>
                          <a:xfrm>
                            <a:off x="7620" y="2970530"/>
                            <a:ext cx="712470" cy="349250"/>
                          </a:xfrm>
                          <a:prstGeom prst="rect">
                            <a:avLst/>
                          </a:prstGeom>
                        </pic:spPr>
                      </pic:pic>
                      <wps:wsp>
                        <wps:cNvPr id="9798" name="Shape 9798"/>
                        <wps:cNvSpPr/>
                        <wps:spPr>
                          <a:xfrm>
                            <a:off x="86360" y="3026410"/>
                            <a:ext cx="534670" cy="238761"/>
                          </a:xfrm>
                          <a:custGeom>
                            <a:avLst/>
                            <a:gdLst/>
                            <a:ahLst/>
                            <a:cxnLst/>
                            <a:rect l="0" t="0" r="0" b="0"/>
                            <a:pathLst>
                              <a:path w="534670" h="238761">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199390"/>
                                </a:lnTo>
                                <a:lnTo>
                                  <a:pt x="531495" y="214630"/>
                                </a:lnTo>
                                <a:lnTo>
                                  <a:pt x="523240" y="227330"/>
                                </a:lnTo>
                                <a:lnTo>
                                  <a:pt x="510540" y="235586"/>
                                </a:lnTo>
                                <a:lnTo>
                                  <a:pt x="494665" y="238761"/>
                                </a:lnTo>
                                <a:lnTo>
                                  <a:pt x="40005" y="238761"/>
                                </a:lnTo>
                                <a:lnTo>
                                  <a:pt x="24130" y="235586"/>
                                </a:lnTo>
                                <a:lnTo>
                                  <a:pt x="11430" y="227330"/>
                                </a:lnTo>
                                <a:lnTo>
                                  <a:pt x="3175" y="214630"/>
                                </a:lnTo>
                                <a:lnTo>
                                  <a:pt x="0" y="199390"/>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799" name="Shape 9799"/>
                        <wps:cNvSpPr/>
                        <wps:spPr>
                          <a:xfrm>
                            <a:off x="2540" y="2971800"/>
                            <a:ext cx="704850" cy="340360"/>
                          </a:xfrm>
                          <a:custGeom>
                            <a:avLst/>
                            <a:gdLst/>
                            <a:ahLst/>
                            <a:cxnLst/>
                            <a:rect l="0" t="0" r="0" b="0"/>
                            <a:pathLst>
                              <a:path w="704850" h="340360">
                                <a:moveTo>
                                  <a:pt x="0" y="340360"/>
                                </a:moveTo>
                                <a:lnTo>
                                  <a:pt x="704850" y="340360"/>
                                </a:lnTo>
                                <a:lnTo>
                                  <a:pt x="7048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01" name="Picture 9801"/>
                          <pic:cNvPicPr/>
                        </pic:nvPicPr>
                        <pic:blipFill>
                          <a:blip r:embed="rId44"/>
                          <a:stretch>
                            <a:fillRect/>
                          </a:stretch>
                        </pic:blipFill>
                        <pic:spPr>
                          <a:xfrm>
                            <a:off x="6223" y="2978150"/>
                            <a:ext cx="694944" cy="329184"/>
                          </a:xfrm>
                          <a:prstGeom prst="rect">
                            <a:avLst/>
                          </a:prstGeom>
                        </pic:spPr>
                      </pic:pic>
                      <wps:wsp>
                        <wps:cNvPr id="9802" name="Rectangle 9802"/>
                        <wps:cNvSpPr/>
                        <wps:spPr>
                          <a:xfrm>
                            <a:off x="7112" y="2988674"/>
                            <a:ext cx="29390" cy="130140"/>
                          </a:xfrm>
                          <a:prstGeom prst="rect">
                            <a:avLst/>
                          </a:prstGeom>
                          <a:ln>
                            <a:noFill/>
                          </a:ln>
                        </wps:spPr>
                        <wps:txbx>
                          <w:txbxContent>
                            <w:p w:rsidR="00ED64E3" w:rsidRDefault="00ED64E3" w:rsidP="00ED64E3">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9803" name="Rectangle 9803"/>
                        <wps:cNvSpPr/>
                        <wps:spPr>
                          <a:xfrm>
                            <a:off x="196088" y="3088929"/>
                            <a:ext cx="77226" cy="170977"/>
                          </a:xfrm>
                          <a:prstGeom prst="rect">
                            <a:avLst/>
                          </a:prstGeom>
                          <a:ln>
                            <a:noFill/>
                          </a:ln>
                        </wps:spPr>
                        <wps:txbx>
                          <w:txbxContent>
                            <w:p w:rsidR="00ED64E3" w:rsidRDefault="00ED64E3" w:rsidP="00ED64E3">
                              <w:pPr>
                                <w:spacing w:after="160" w:line="259" w:lineRule="auto"/>
                                <w:ind w:left="0" w:right="0" w:firstLine="0"/>
                                <w:jc w:val="left"/>
                              </w:pPr>
                              <w:r>
                                <w:rPr>
                                  <w:sz w:val="18"/>
                                </w:rPr>
                                <w:t>6</w:t>
                              </w:r>
                            </w:p>
                          </w:txbxContent>
                        </wps:txbx>
                        <wps:bodyPr horzOverflow="overflow" vert="horz" lIns="0" tIns="0" rIns="0" bIns="0" rtlCol="0">
                          <a:noAutofit/>
                        </wps:bodyPr>
                      </wps:wsp>
                      <wps:wsp>
                        <wps:cNvPr id="9804" name="Rectangle 9804"/>
                        <wps:cNvSpPr/>
                        <wps:spPr>
                          <a:xfrm>
                            <a:off x="254000" y="3088929"/>
                            <a:ext cx="51434" cy="170977"/>
                          </a:xfrm>
                          <a:prstGeom prst="rect">
                            <a:avLst/>
                          </a:prstGeom>
                          <a:ln>
                            <a:noFill/>
                          </a:ln>
                        </wps:spPr>
                        <wps:txbx>
                          <w:txbxContent>
                            <w:p w:rsidR="00ED64E3" w:rsidRDefault="00ED64E3" w:rsidP="00ED64E3">
                              <w:pPr>
                                <w:spacing w:after="160" w:line="259" w:lineRule="auto"/>
                                <w:ind w:left="0" w:right="0" w:firstLine="0"/>
                                <w:jc w:val="left"/>
                              </w:pPr>
                              <w:r>
                                <w:rPr>
                                  <w:sz w:val="18"/>
                                </w:rPr>
                                <w:t>-</w:t>
                              </w:r>
                            </w:p>
                          </w:txbxContent>
                        </wps:txbx>
                        <wps:bodyPr horzOverflow="overflow" vert="horz" lIns="0" tIns="0" rIns="0" bIns="0" rtlCol="0">
                          <a:noAutofit/>
                        </wps:bodyPr>
                      </wps:wsp>
                      <wps:wsp>
                        <wps:cNvPr id="9805" name="Rectangle 9805"/>
                        <wps:cNvSpPr/>
                        <wps:spPr>
                          <a:xfrm>
                            <a:off x="293624" y="3088929"/>
                            <a:ext cx="294513" cy="170977"/>
                          </a:xfrm>
                          <a:prstGeom prst="rect">
                            <a:avLst/>
                          </a:prstGeom>
                          <a:ln>
                            <a:noFill/>
                          </a:ln>
                        </wps:spPr>
                        <wps:txbx>
                          <w:txbxContent>
                            <w:p w:rsidR="00ED64E3" w:rsidRDefault="00ED64E3" w:rsidP="00ED64E3">
                              <w:pPr>
                                <w:spacing w:after="160" w:line="259" w:lineRule="auto"/>
                                <w:ind w:left="0" w:right="0" w:firstLine="0"/>
                                <w:jc w:val="left"/>
                              </w:pPr>
                              <w:r>
                                <w:rPr>
                                  <w:sz w:val="18"/>
                                </w:rPr>
                                <w:t>rasm</w:t>
                              </w:r>
                            </w:p>
                          </w:txbxContent>
                        </wps:txbx>
                        <wps:bodyPr horzOverflow="overflow" vert="horz" lIns="0" tIns="0" rIns="0" bIns="0" rtlCol="0">
                          <a:noAutofit/>
                        </wps:bodyPr>
                      </wps:wsp>
                      <wps:wsp>
                        <wps:cNvPr id="9806" name="Rectangle 9806"/>
                        <wps:cNvSpPr/>
                        <wps:spPr>
                          <a:xfrm>
                            <a:off x="513461" y="3088929"/>
                            <a:ext cx="38613" cy="170977"/>
                          </a:xfrm>
                          <a:prstGeom prst="rect">
                            <a:avLst/>
                          </a:prstGeom>
                          <a:ln>
                            <a:noFill/>
                          </a:ln>
                        </wps:spPr>
                        <wps:txbx>
                          <w:txbxContent>
                            <w:p w:rsidR="00ED64E3" w:rsidRDefault="00ED64E3" w:rsidP="00ED64E3">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629" o:spid="_x0000_s1100" style="width:338.8pt;height:212.05pt;mso-position-horizontal-relative:char;mso-position-vertical-relative:line" coordsize="35059,3368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P/2VBLAwQK&#10;AAAAAAAAACEAZ4Cp7D/LAAA/ywAAFAAAAGRycy9tZWRpYS9pbWFnZTEuanBn/9j/4AAQSkZJRgAB&#10;AQEAYABgAAD/2wBDAAMCAgMCAgMDAwMEAwMEBQgFBQQEBQoHBwYIDAoMDAsKCwsNDhIQDQ4RDgsL&#10;EBYQERMUFRUVDA8XGBYUGBIUFRT/2wBDAQMEBAUEBQkFBQkUDQsNFBQUFBQUFBQUFBQUFBQUFBQU&#10;FBQUFBQUFBQUFBQUFBQUFBQUFBQUFBQUFBQUFBQUFBT/wAARCAJVAn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">
                <v:rect id="Rectangle 9590" o:spid="_x0000_s1101" style="position:absolute;left:34617;top:3172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VRcQA&#10;AADdAAAADwAAAGRycy9kb3ducmV2LnhtbERPz2vCMBS+D/wfwht4m+kGE9sZRdxGe5xV0N0ezVtb&#10;lryUJrPVv345CB4/vt/L9WiNOFPvW8cKnmcJCOLK6ZZrBYf959MChA/IGo1jUnAhD+vV5GGJmXYD&#10;7+hchlrEEPYZKmhC6DIpfdWQRT9zHXHkflxvMUTY11L3OMRwa+RLksylxZZjQ4MdbRuqfss/qyBf&#10;dJtT4a5DbT6+8+PXMX3fp0Gp6eO4eQMRaAx38c1daAXpax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DFUXEAAAA3QAAAA8AAAAAAAAAAAAAAAAAmAIAAGRycy9k&#10;b3ducmV2LnhtbFBLBQYAAAAABAAEAPUAAACJAwAAAAA=&#10;" filled="f" stroked="f">
                  <v:textbox inset="0,0,0,0">
                    <w:txbxContent>
                      <w:p w:rsidR="00ED64E3" w:rsidRDefault="00ED64E3" w:rsidP="00ED64E3">
                        <w:pPr>
                          <w:spacing w:after="160" w:line="259" w:lineRule="auto"/>
                          <w:ind w:left="0" w:right="0" w:firstLine="0"/>
                          <w:jc w:val="left"/>
                        </w:pPr>
                        <w:r>
                          <w:t xml:space="preserve"> </w:t>
                        </w:r>
                      </w:p>
                    </w:txbxContent>
                  </v:textbox>
                </v:rect>
                <v:shape id="Picture 9794" o:spid="_x0000_s1102" type="#_x0000_t75" style="position:absolute;width:34353;height:33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2WafFAAAA3QAAAA8AAABkcnMvZG93bnJldi54bWxEj0FrwkAUhO+C/2F5Qm9mYyuapK5SlGIu&#10;gtVCe3xkn0k0+zZktxr/fbdQ8DjMzDfMYtWbRlypc7VlBZMoBkFcWF1zqeDz+D5OQDiPrLGxTAru&#10;5GC1HA4WmGl74w+6HnwpAoRdhgoq79tMSldUZNBFtiUO3sl2Bn2QXSl1h7cAN418juOZNFhzWKiw&#10;pXVFxeXwYxTskh3X2/SbX9x+vzlTzlvMv5R6GvVvryA89f4R/m/nWkE6T6fw9yY8Abn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9lmnxQAAAN0AAAAPAAAAAAAAAAAAAAAA&#10;AJ8CAABkcnMvZG93bnJldi54bWxQSwUGAAAAAAQABAD3AAAAkQMAAAAA&#10;">
                  <v:imagedata r:id="rId45" o:title=""/>
                </v:shape>
                <v:shape id="Shape 9795" o:spid="_x0000_s1103" style="position:absolute;width:34353;height:33147;visibility:visible;mso-wrap-style:square;v-text-anchor:top" coordsize="3435350,3314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VmsMA&#10;AADdAAAADwAAAGRycy9kb3ducmV2LnhtbESPQYvCMBSE7wv+h/CEva2pglqrUUQQ9CR2F/H4aJ5N&#10;tXkpTdTuvzfCwh6HmfmGWaw6W4sHtb5yrGA4SEAQF05XXCr4+d5+pSB8QNZYOyYFv+Rhtex9LDDT&#10;7slHeuShFBHCPkMFJoQmk9IXhiz6gWuIo3dxrcUQZVtK3eIzwm0tR0kykRYrjgsGG9oYKm753Soo&#10;zGR6TnVI9ucG8+sBh/v0VCv12e/WcxCBuvAf/mvvtILZdDaG95v4BO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IVmsMAAADdAAAADwAAAAAAAAAAAAAAAACYAgAAZHJzL2Rv&#10;d25yZXYueG1sUEsFBgAAAAAEAAQA9QAAAIgDAAAAAA==&#10;" path="m,3314700r3435350,l3435350,,,,,3314700xe" filled="f" strokeweight=".8pt">
                  <v:stroke miterlimit="83231f" joinstyle="miter"/>
                  <v:path arrowok="t" textboxrect="0,0,3435350,3314700"/>
                </v:shape>
                <v:shape id="Picture 9797" o:spid="_x0000_s1104" type="#_x0000_t75" style="position:absolute;left:76;top:29705;width:7124;height:3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cghTFAAAA3QAAAA8AAABkcnMvZG93bnJldi54bWxEj0FrAjEUhO+F/ofwCr3VbHvQuhpFhYJg&#10;e3D1Bzw2zyR087Jusuv235tCocdhZr5hluvRN2KgLrrACl4nBQjiOmjHRsH59PHyDiImZI1NYFLw&#10;QxHWq8eHJZY63PhIQ5WMyBCOJSqwKbWllLG25DFOQkucvUvoPKYsOyN1h7cM9418K4qp9Og4L1hs&#10;aWep/q56r+BwPPemDv2u2nx9bq+md8NgnVLPT+NmASLRmP7Df+29VjCfzWfw+yY/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nIIUxQAAAN0AAAAPAAAAAAAAAAAAAAAA&#10;AJ8CAABkcnMvZG93bnJldi54bWxQSwUGAAAAAAQABAD3AAAAkQMAAAAA&#10;">
                  <v:imagedata r:id="rId46" o:title=""/>
                </v:shape>
                <v:shape id="Shape 9798" o:spid="_x0000_s1105" style="position:absolute;left:863;top:30264;width:5347;height:2387;visibility:visible;mso-wrap-style:square;v-text-anchor:top" coordsize="534670,238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McPsIA&#10;AADdAAAADwAAAGRycy9kb3ducmV2LnhtbERPy4rCMBTdD/gP4QqzG1Nn4aMaRQTR1UCr4vbSXJti&#10;c1ObTK1+vVkMzPJw3st1b2vRUesrxwrGowQEceF0xaWC03H3NQPhA7LG2jEpeJKH9WrwscRUuwdn&#10;1OWhFDGEfYoKTAhNKqUvDFn0I9cQR+7qWoshwraUusVHDLe1/E6SibRYcWww2NDWUHHLf62C6noP&#10;5pzvb5m9P6fb18RcfrpMqc9hv1mACNSHf/Gf+6AVzKfzODe+iU9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sxw+wgAAAN0AAAAPAAAAAAAAAAAAAAAAAJgCAABkcnMvZG93&#10;bnJldi54bWxQSwUGAAAAAAQABAD1AAAAhwMAAAAA&#10;" path="m,40005l3175,24765,11430,12065,24130,3175,40005,,494665,r15875,3175l523240,12065r8255,12700l534670,40005r,159385l531495,214630r-8255,12700l510540,235586r-15875,3175l40005,238761,24130,235586,11430,227330,3175,214630,,199390,,40005xe" filled="f" strokecolor="red" strokeweight=".8pt">
                  <v:path arrowok="t" textboxrect="0,0,534670,238761"/>
                </v:shape>
                <v:shape id="Shape 9799" o:spid="_x0000_s1106" style="position:absolute;left:25;top:29718;width:7048;height:3403;visibility:visible;mso-wrap-style:square;v-text-anchor:top" coordsize="704850,34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4dpcQA&#10;AADdAAAADwAAAGRycy9kb3ducmV2LnhtbESP0YrCMBRE3wX/IVxh3zTtLqitRnGXFdxHWz/g2lzb&#10;YnNTmqjVrzcLgo/DzJxhluveNOJKnastK4gnEQjiwuqaSwWHfDueg3AeWWNjmRTcycF6NRwsMdX2&#10;xnu6Zr4UAcIuRQWV920qpSsqMugmtiUO3sl2Bn2QXSl1h7cAN438jKKpNFhzWKiwpZ+KinN2MQqO&#10;+dd3H/vHX65jd9pdXLS5z3+V+hj1mwUIT71/h1/tnVaQzJIE/t+EJyB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HaXEAAAA3QAAAA8AAAAAAAAAAAAAAAAAmAIAAGRycy9k&#10;b3ducmV2LnhtbFBLBQYAAAAABAAEAPUAAACJAwAAAAA=&#10;" path="m,340360r704850,l704850,,,,,340360xe" filled="f" strokeweight=".8pt">
                  <v:stroke miterlimit="66585f" joinstyle="miter"/>
                  <v:path arrowok="t" textboxrect="0,0,704850,340360"/>
                </v:shape>
                <v:shape id="Picture 9801" o:spid="_x0000_s1107" type="#_x0000_t75" style="position:absolute;left:62;top:29781;width:6949;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8x/3CAAAA3QAAAA8AAABkcnMvZG93bnJldi54bWxEj0GLwjAUhO+C/yE8wZtN9CBajaKCoBfB&#10;quDx0bxtyzYvpYla/70RFvY4zMw3zHLd2Vo8qfWVYw3jRIEgzp2puNBwvexHMxA+IBusHZOGN3lY&#10;r/q9JabGvfhMzywUIkLYp6ihDKFJpfR5SRZ94hri6P241mKIsi2kafEV4baWE6Wm0mLFcaHEhnYl&#10;5b/Zw2qYyuN+u3mQunFFO5XVdNreT1oPB91mASJQF/7Df+2D0TCfqTF838QnIFc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fMf9wgAAAN0AAAAPAAAAAAAAAAAAAAAAAJ8C&#10;AABkcnMvZG93bnJldi54bWxQSwUGAAAAAAQABAD3AAAAjgMAAAAA&#10;">
                  <v:imagedata r:id="rId47" o:title=""/>
                </v:shape>
                <v:rect id="Rectangle 9802" o:spid="_x0000_s1108" style="position:absolute;left:71;top:29886;width:294;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BmcUA&#10;AADdAAAADwAAAGRycy9kb3ducmV2LnhtbESPQYvCMBSE7wv+h/AEb2uqB2mrUUR30eOuCurt0Tzb&#10;YvNSmmjr/vqNIHgcZuYbZrboTCXu1LjSsoLRMAJBnFldcq7gsP/+jEE4j6yxskwKHuRgMe99zDDV&#10;tuVfuu98LgKEXYoKCu/rVEqXFWTQDW1NHLyLbQz6IJtc6gbbADeVHEfRRBosOSwUWNOqoOy6uxkF&#10;m7henrb2r82rr/Pm+HNM1vvEKzXod8spCE+df4df7a1WkMTR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50GZxQAAAN0AAAAPAAAAAAAAAAAAAAAAAJgCAABkcnMv&#10;ZG93bnJldi54bWxQSwUGAAAAAAQABAD1AAAAigMAAAAA&#10;" filled="f" stroked="f">
                  <v:textbox inset="0,0,0,0">
                    <w:txbxContent>
                      <w:p w:rsidR="00ED64E3" w:rsidRDefault="00ED64E3" w:rsidP="00ED64E3">
                        <w:pPr>
                          <w:spacing w:after="160" w:line="259" w:lineRule="auto"/>
                          <w:ind w:left="0" w:right="0" w:firstLine="0"/>
                          <w:jc w:val="left"/>
                        </w:pPr>
                        <w:r>
                          <w:rPr>
                            <w:sz w:val="14"/>
                          </w:rPr>
                          <w:t xml:space="preserve"> </w:t>
                        </w:r>
                      </w:p>
                    </w:txbxContent>
                  </v:textbox>
                </v:rect>
                <v:rect id="Rectangle 9803" o:spid="_x0000_s1109" style="position:absolute;left:1960;top:30889;width:77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vkAsYA&#10;AADdAAAADwAAAGRycy9kb3ducmV2LnhtbESPT2vCQBTE74V+h+UVequbtiB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vkAs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6</w:t>
                        </w:r>
                      </w:p>
                    </w:txbxContent>
                  </v:textbox>
                </v:rect>
                <v:rect id="Rectangle 9804" o:spid="_x0000_s1110" style="position:absolute;left:2540;top:30889;width:51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8dsYA&#10;AADdAAAADwAAAGRycy9kb3ducmV2LnhtbESPT2vCQBTE74V+h+UVequbliJ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J8ds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w:t>
                        </w:r>
                      </w:p>
                    </w:txbxContent>
                  </v:textbox>
                </v:rect>
                <v:rect id="Rectangle 9805" o:spid="_x0000_s1111" style="position:absolute;left:2936;top:30889;width:294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rasm</w:t>
                        </w:r>
                      </w:p>
                    </w:txbxContent>
                  </v:textbox>
                </v:rect>
                <v:rect id="Rectangle 9806" o:spid="_x0000_s1112" style="position:absolute;left:5134;top:30889;width:38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 xml:space="preserve"> </w:t>
                        </w:r>
                      </w:p>
                    </w:txbxContent>
                  </v:textbox>
                </v:rect>
                <w10:anchorlock/>
              </v:group>
            </w:pict>
          </mc:Fallback>
        </mc:AlternateContent>
      </w:r>
    </w:p>
    <w:p w:rsidR="00ED64E3" w:rsidRPr="00D91044" w:rsidRDefault="00ED64E3" w:rsidP="00ED64E3">
      <w:pPr>
        <w:spacing w:after="0" w:line="276" w:lineRule="auto"/>
        <w:ind w:left="708" w:right="0" w:firstLine="708"/>
        <w:rPr>
          <w:color w:val="auto"/>
          <w:szCs w:val="28"/>
          <w:lang w:val="en-US"/>
        </w:rPr>
      </w:pPr>
      <w:r w:rsidRPr="00D91044">
        <w:rPr>
          <w:rFonts w:eastAsia="Calibri"/>
          <w:noProof/>
          <w:color w:val="auto"/>
          <w:szCs w:val="28"/>
        </w:rPr>
        <mc:AlternateContent>
          <mc:Choice Requires="wpg">
            <w:drawing>
              <wp:inline distT="0" distB="0" distL="0" distR="0" wp14:anchorId="06EBBAA1" wp14:editId="1C6364D8">
                <wp:extent cx="4320023" cy="1123375"/>
                <wp:effectExtent l="0" t="0" r="4445" b="635"/>
                <wp:docPr id="392980" name="Group 392980"/>
                <wp:cNvGraphicFramePr/>
                <a:graphic xmlns:a="http://schemas.openxmlformats.org/drawingml/2006/main">
                  <a:graphicData uri="http://schemas.microsoft.com/office/word/2010/wordprocessingGroup">
                    <wpg:wgp>
                      <wpg:cNvGrpSpPr/>
                      <wpg:grpSpPr>
                        <a:xfrm>
                          <a:off x="0" y="0"/>
                          <a:ext cx="4320023" cy="1123375"/>
                          <a:chOff x="0" y="0"/>
                          <a:chExt cx="4557091" cy="1294901"/>
                        </a:xfrm>
                      </wpg:grpSpPr>
                      <wps:wsp>
                        <wps:cNvPr id="9520" name="Rectangle 9520"/>
                        <wps:cNvSpPr/>
                        <wps:spPr>
                          <a:xfrm>
                            <a:off x="0" y="1099201"/>
                            <a:ext cx="58781" cy="260281"/>
                          </a:xfrm>
                          <a:prstGeom prst="rect">
                            <a:avLst/>
                          </a:prstGeom>
                          <a:ln>
                            <a:noFill/>
                          </a:ln>
                        </wps:spPr>
                        <wps:txbx>
                          <w:txbxContent>
                            <w:p w:rsidR="00ED64E3" w:rsidRDefault="00ED64E3" w:rsidP="00ED64E3">
                              <w:pPr>
                                <w:spacing w:after="160" w:line="259" w:lineRule="auto"/>
                                <w:ind w:left="0" w:right="0" w:firstLine="0"/>
                                <w:jc w:val="left"/>
                              </w:pPr>
                              <w:r>
                                <w:t xml:space="preserve"> </w:t>
                              </w:r>
                            </w:p>
                          </w:txbxContent>
                        </wps:txbx>
                        <wps:bodyPr horzOverflow="overflow" vert="horz" lIns="0" tIns="0" rIns="0" bIns="0" rtlCol="0">
                          <a:noAutofit/>
                        </wps:bodyPr>
                      </wps:wsp>
                      <wps:wsp>
                        <wps:cNvPr id="9521" name="Rectangle 9521"/>
                        <wps:cNvSpPr/>
                        <wps:spPr>
                          <a:xfrm>
                            <a:off x="4512895" y="1099201"/>
                            <a:ext cx="58781" cy="260281"/>
                          </a:xfrm>
                          <a:prstGeom prst="rect">
                            <a:avLst/>
                          </a:prstGeom>
                          <a:ln>
                            <a:noFill/>
                          </a:ln>
                        </wps:spPr>
                        <wps:txbx>
                          <w:txbxContent>
                            <w:p w:rsidR="00ED64E3" w:rsidRDefault="00ED64E3" w:rsidP="00ED64E3">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573" name="Picture 9573"/>
                          <pic:cNvPicPr/>
                        </pic:nvPicPr>
                        <pic:blipFill>
                          <a:blip r:embed="rId48"/>
                          <a:stretch>
                            <a:fillRect/>
                          </a:stretch>
                        </pic:blipFill>
                        <pic:spPr>
                          <a:xfrm>
                            <a:off x="50203" y="0"/>
                            <a:ext cx="4440174" cy="993572"/>
                          </a:xfrm>
                          <a:prstGeom prst="rect">
                            <a:avLst/>
                          </a:prstGeom>
                        </pic:spPr>
                      </pic:pic>
                      <wps:wsp>
                        <wps:cNvPr id="9574" name="Shape 9574"/>
                        <wps:cNvSpPr/>
                        <wps:spPr>
                          <a:xfrm>
                            <a:off x="42888" y="1308"/>
                            <a:ext cx="4450461" cy="1225182"/>
                          </a:xfrm>
                          <a:custGeom>
                            <a:avLst/>
                            <a:gdLst/>
                            <a:ahLst/>
                            <a:cxnLst/>
                            <a:rect l="0" t="0" r="0" b="0"/>
                            <a:pathLst>
                              <a:path w="4450461" h="1225182">
                                <a:moveTo>
                                  <a:pt x="0" y="1225182"/>
                                </a:moveTo>
                                <a:lnTo>
                                  <a:pt x="4450461" y="1225182"/>
                                </a:lnTo>
                                <a:lnTo>
                                  <a:pt x="4450461"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9575" name="Shape 9575"/>
                        <wps:cNvSpPr/>
                        <wps:spPr>
                          <a:xfrm>
                            <a:off x="1262329" y="28956"/>
                            <a:ext cx="3209036" cy="721157"/>
                          </a:xfrm>
                          <a:custGeom>
                            <a:avLst/>
                            <a:gdLst/>
                            <a:ahLst/>
                            <a:cxnLst/>
                            <a:rect l="0" t="0" r="0" b="0"/>
                            <a:pathLst>
                              <a:path w="3209036" h="721157">
                                <a:moveTo>
                                  <a:pt x="0" y="721157"/>
                                </a:moveTo>
                                <a:lnTo>
                                  <a:pt x="3209036" y="721157"/>
                                </a:lnTo>
                                <a:lnTo>
                                  <a:pt x="3209036"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77" name="Picture 9577"/>
                          <pic:cNvPicPr/>
                        </pic:nvPicPr>
                        <pic:blipFill>
                          <a:blip r:embed="rId32"/>
                          <a:stretch>
                            <a:fillRect/>
                          </a:stretch>
                        </pic:blipFill>
                        <pic:spPr>
                          <a:xfrm>
                            <a:off x="1613738" y="761885"/>
                            <a:ext cx="2879598" cy="317157"/>
                          </a:xfrm>
                          <a:prstGeom prst="rect">
                            <a:avLst/>
                          </a:prstGeom>
                        </pic:spPr>
                      </pic:pic>
                      <wps:wsp>
                        <wps:cNvPr id="9578" name="Shape 9578"/>
                        <wps:cNvSpPr/>
                        <wps:spPr>
                          <a:xfrm>
                            <a:off x="3814013" y="922451"/>
                            <a:ext cx="616331" cy="248793"/>
                          </a:xfrm>
                          <a:custGeom>
                            <a:avLst/>
                            <a:gdLst/>
                            <a:ahLst/>
                            <a:cxnLst/>
                            <a:rect l="0" t="0" r="0" b="0"/>
                            <a:pathLst>
                              <a:path w="616331" h="248793">
                                <a:moveTo>
                                  <a:pt x="0" y="41529"/>
                                </a:moveTo>
                                <a:lnTo>
                                  <a:pt x="3683" y="25654"/>
                                </a:lnTo>
                                <a:lnTo>
                                  <a:pt x="13208" y="12573"/>
                                </a:lnTo>
                                <a:lnTo>
                                  <a:pt x="27813" y="3302"/>
                                </a:lnTo>
                                <a:lnTo>
                                  <a:pt x="46101" y="0"/>
                                </a:lnTo>
                                <a:lnTo>
                                  <a:pt x="570230" y="0"/>
                                </a:lnTo>
                                <a:lnTo>
                                  <a:pt x="588518" y="3302"/>
                                </a:lnTo>
                                <a:lnTo>
                                  <a:pt x="603123" y="12573"/>
                                </a:lnTo>
                                <a:lnTo>
                                  <a:pt x="612648" y="25654"/>
                                </a:lnTo>
                                <a:lnTo>
                                  <a:pt x="616331" y="41529"/>
                                </a:lnTo>
                                <a:lnTo>
                                  <a:pt x="616331" y="207264"/>
                                </a:lnTo>
                                <a:lnTo>
                                  <a:pt x="612648" y="223774"/>
                                </a:lnTo>
                                <a:lnTo>
                                  <a:pt x="603123" y="236982"/>
                                </a:lnTo>
                                <a:lnTo>
                                  <a:pt x="588518" y="245491"/>
                                </a:lnTo>
                                <a:lnTo>
                                  <a:pt x="570230" y="248793"/>
                                </a:lnTo>
                                <a:lnTo>
                                  <a:pt x="46101" y="248793"/>
                                </a:lnTo>
                                <a:lnTo>
                                  <a:pt x="27813" y="245491"/>
                                </a:lnTo>
                                <a:lnTo>
                                  <a:pt x="13208" y="236982"/>
                                </a:lnTo>
                                <a:lnTo>
                                  <a:pt x="3683" y="223774"/>
                                </a:lnTo>
                                <a:lnTo>
                                  <a:pt x="0" y="207264"/>
                                </a:lnTo>
                                <a:lnTo>
                                  <a:pt x="0" y="41529"/>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580" name="Picture 9580"/>
                          <pic:cNvPicPr/>
                        </pic:nvPicPr>
                        <pic:blipFill>
                          <a:blip r:embed="rId49"/>
                          <a:stretch>
                            <a:fillRect/>
                          </a:stretch>
                        </pic:blipFill>
                        <pic:spPr>
                          <a:xfrm>
                            <a:off x="3937711" y="1004621"/>
                            <a:ext cx="384048" cy="118872"/>
                          </a:xfrm>
                          <a:prstGeom prst="rect">
                            <a:avLst/>
                          </a:prstGeom>
                        </pic:spPr>
                      </pic:pic>
                      <wps:wsp>
                        <wps:cNvPr id="9581" name="Rectangle 9581"/>
                        <wps:cNvSpPr/>
                        <wps:spPr>
                          <a:xfrm>
                            <a:off x="3939490" y="995020"/>
                            <a:ext cx="77023" cy="170530"/>
                          </a:xfrm>
                          <a:prstGeom prst="rect">
                            <a:avLst/>
                          </a:prstGeom>
                          <a:ln>
                            <a:noFill/>
                          </a:ln>
                        </wps:spPr>
                        <wps:txbx>
                          <w:txbxContent>
                            <w:p w:rsidR="00ED64E3" w:rsidRDefault="00ED64E3" w:rsidP="00ED64E3">
                              <w:pPr>
                                <w:spacing w:after="160" w:line="259" w:lineRule="auto"/>
                                <w:ind w:left="0" w:right="0" w:firstLine="0"/>
                                <w:jc w:val="left"/>
                              </w:pPr>
                              <w:r>
                                <w:rPr>
                                  <w:sz w:val="18"/>
                                </w:rPr>
                                <w:t>7</w:t>
                              </w:r>
                            </w:p>
                          </w:txbxContent>
                        </wps:txbx>
                        <wps:bodyPr horzOverflow="overflow" vert="horz" lIns="0" tIns="0" rIns="0" bIns="0" rtlCol="0">
                          <a:noAutofit/>
                        </wps:bodyPr>
                      </wps:wsp>
                      <wps:wsp>
                        <wps:cNvPr id="9582" name="Rectangle 9582"/>
                        <wps:cNvSpPr/>
                        <wps:spPr>
                          <a:xfrm>
                            <a:off x="3997401" y="995020"/>
                            <a:ext cx="51298" cy="170530"/>
                          </a:xfrm>
                          <a:prstGeom prst="rect">
                            <a:avLst/>
                          </a:prstGeom>
                          <a:ln>
                            <a:noFill/>
                          </a:ln>
                        </wps:spPr>
                        <wps:txbx>
                          <w:txbxContent>
                            <w:p w:rsidR="00ED64E3" w:rsidRDefault="00ED64E3" w:rsidP="00ED64E3">
                              <w:pPr>
                                <w:spacing w:after="160" w:line="259" w:lineRule="auto"/>
                                <w:ind w:left="0" w:right="0" w:firstLine="0"/>
                                <w:jc w:val="left"/>
                              </w:pPr>
                              <w:r>
                                <w:rPr>
                                  <w:sz w:val="18"/>
                                </w:rPr>
                                <w:t>-</w:t>
                              </w:r>
                            </w:p>
                          </w:txbxContent>
                        </wps:txbx>
                        <wps:bodyPr horzOverflow="overflow" vert="horz" lIns="0" tIns="0" rIns="0" bIns="0" rtlCol="0">
                          <a:noAutofit/>
                        </wps:bodyPr>
                      </wps:wsp>
                      <wps:wsp>
                        <wps:cNvPr id="9583" name="Rectangle 9583"/>
                        <wps:cNvSpPr/>
                        <wps:spPr>
                          <a:xfrm>
                            <a:off x="4037406" y="995020"/>
                            <a:ext cx="293894" cy="170530"/>
                          </a:xfrm>
                          <a:prstGeom prst="rect">
                            <a:avLst/>
                          </a:prstGeom>
                          <a:ln>
                            <a:noFill/>
                          </a:ln>
                        </wps:spPr>
                        <wps:txbx>
                          <w:txbxContent>
                            <w:p w:rsidR="00ED64E3" w:rsidRDefault="00ED64E3" w:rsidP="00ED64E3">
                              <w:pPr>
                                <w:spacing w:after="160" w:line="259" w:lineRule="auto"/>
                                <w:ind w:left="0" w:right="0" w:firstLine="0"/>
                                <w:jc w:val="left"/>
                              </w:pPr>
                              <w:r>
                                <w:rPr>
                                  <w:sz w:val="18"/>
                                </w:rPr>
                                <w:t>rasm</w:t>
                              </w:r>
                            </w:p>
                          </w:txbxContent>
                        </wps:txbx>
                        <wps:bodyPr horzOverflow="overflow" vert="horz" lIns="0" tIns="0" rIns="0" bIns="0" rtlCol="0">
                          <a:noAutofit/>
                        </wps:bodyPr>
                      </wps:wsp>
                      <wps:wsp>
                        <wps:cNvPr id="9584" name="Rectangle 9584"/>
                        <wps:cNvSpPr/>
                        <wps:spPr>
                          <a:xfrm>
                            <a:off x="4256863" y="995020"/>
                            <a:ext cx="38511" cy="170530"/>
                          </a:xfrm>
                          <a:prstGeom prst="rect">
                            <a:avLst/>
                          </a:prstGeom>
                          <a:ln>
                            <a:noFill/>
                          </a:ln>
                        </wps:spPr>
                        <wps:txbx>
                          <w:txbxContent>
                            <w:p w:rsidR="00ED64E3" w:rsidRDefault="00ED64E3" w:rsidP="00ED64E3">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980" o:spid="_x0000_s1113" style="width:340.15pt;height:88.45pt;mso-position-horizontal-relative:char;mso-position-vertical-relative:line" coordsize="45570,129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D/9lQSwMECgAAAAAAAAAhAKNTkZuoNgAAqDYA&#10;ABQAAABkcnMvbWVkaWEvaW1hZ2UxLmpwZ//Y/+AAEEpGSUYAAQEBAGAAYAAA/9sAQwADAgIDAgID&#10;AwMDBAMDBAUIBQUEBAUKBwcGCAwKDAwLCgsLDQ4SEA0OEQ4LCxAWEBETFBUVFQwPFxgWFBgSFBUU&#10;/9sAQwEDBAQFBAUJBQUJFA0LDRQUFBQUFBQUFBQUFBQUFBQUFBQUFBQUFBQUFBQUFBQUFBQUFBQU&#10;FBQUFBQUFBQUFBQU/8AAEQgAWAF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">
                <v:rect id="Rectangle 9520" o:spid="_x0000_s1114" style="position:absolute;top:10992;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ED64E3" w:rsidRDefault="00ED64E3" w:rsidP="00ED64E3">
                        <w:pPr>
                          <w:spacing w:after="160" w:line="259" w:lineRule="auto"/>
                          <w:ind w:left="0" w:right="0" w:firstLine="0"/>
                          <w:jc w:val="left"/>
                        </w:pPr>
                        <w:r>
                          <w:t xml:space="preserve"> </w:t>
                        </w:r>
                      </w:p>
                    </w:txbxContent>
                  </v:textbox>
                </v:rect>
                <v:rect id="Rectangle 9521" o:spid="_x0000_s1115" style="position:absolute;left:45128;top:10992;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ED64E3" w:rsidRDefault="00ED64E3" w:rsidP="00ED64E3">
                        <w:pPr>
                          <w:spacing w:after="160" w:line="259" w:lineRule="auto"/>
                          <w:ind w:left="0" w:right="0" w:firstLine="0"/>
                          <w:jc w:val="left"/>
                        </w:pPr>
                        <w:r>
                          <w:t xml:space="preserve"> </w:t>
                        </w:r>
                      </w:p>
                    </w:txbxContent>
                  </v:textbox>
                </v:rect>
                <v:shape id="Picture 9573" o:spid="_x0000_s1116" type="#_x0000_t75" style="position:absolute;left:502;width:44401;height:9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ii/HAAAA3QAAAA8AAABkcnMvZG93bnJldi54bWxEj1trAjEUhN+F/odwCn3TrLe2bo0iBUWQ&#10;Qr089PGwOd1d3JwsSXRXf70RBB+HmfmGmc5bU4kzOV9aVtDvJSCIM6tLzhUc9svuJwgfkDVWlknB&#10;hTzMZy+dKabaNryl8y7kIkLYp6igCKFOpfRZQQZ9z9bE0fu3zmCI0uVSO2wi3FRykCTv0mDJcaHA&#10;mr4Lyo67k1Fgr836r9ls95fD0OnRavnz68qJUm+v7eILRKA2PMOP9lormIw/hnB/E5+An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fUii/HAAAA3QAAAA8AAAAAAAAAAAAA&#10;AAAAnwIAAGRycy9kb3ducmV2LnhtbFBLBQYAAAAABAAEAPcAAACTAwAAAAA=&#10;">
                  <v:imagedata r:id="rId50" o:title=""/>
                </v:shape>
                <v:shape id="Shape 9574" o:spid="_x0000_s1117" style="position:absolute;left:428;top:13;width:44505;height:12251;visibility:visible;mso-wrap-style:square;v-text-anchor:top" coordsize="4450461,1225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KdmscA&#10;AADdAAAADwAAAGRycy9kb3ducmV2LnhtbESPQWvCQBSE74X+h+UVetONYlqNriLaQg/aUm09P7LP&#10;JJh9G3e3Mf77bkHocZiZb5jZojO1aMn5yrKCQT8BQZxbXXGh4Gv/2huD8AFZY22ZFFzJw2J+fzfD&#10;TNsLf1K7C4WIEPYZKihDaDIpfV6SQd+3DXH0jtYZDFG6QmqHlwg3tRwmyZM0WHFcKLGhVUn5afdj&#10;FKQ+5bN52az1ftV+dIftwL0fv5V6fOiWUxCBuvAfvrXftIJJ+jyC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nZrHAAAA3QAAAA8AAAAAAAAAAAAAAAAAmAIAAGRy&#10;cy9kb3ducmV2LnhtbFBLBQYAAAAABAAEAPUAAACMAwAAAAA=&#10;" path="m,1225182r4450461,l4450461,,,,,1225182xe" filled="f" strokeweight=".8pt">
                  <v:stroke miterlimit="66585f" joinstyle="miter"/>
                  <v:path arrowok="t" textboxrect="0,0,4450461,1225182"/>
                </v:shape>
                <v:shape id="Shape 9575" o:spid="_x0000_s1118" style="position:absolute;left:12623;top:289;width:32090;height:7212;visibility:visible;mso-wrap-style:square;v-text-anchor:top" coordsize="3209036,72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JUVMYA&#10;AADdAAAADwAAAGRycy9kb3ducmV2LnhtbESP3WoCMRSE7wXfIRyhN6LZtqjrapRSFFpQ/H2Aw+a4&#10;Wbo5WTapbt/eCAUvh5n5hpkvW1uJKzW+dKzgdZiAIM6dLrlQcD6tBykIH5A1Vo5JwR95WC66nTlm&#10;2t34QNdjKESEsM9QgQmhzqT0uSGLfuhq4uhdXGMxRNkUUjd4i3BbybckGUuLJccFgzV9Gsp/jr9W&#10;gU3f09V5MzFmtdvvxuv+9vR9CUq99NqPGYhAbXiG/9tfWsF0NBn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JUVMYAAADdAAAADwAAAAAAAAAAAAAAAACYAgAAZHJz&#10;L2Rvd25yZXYueG1sUEsFBgAAAAAEAAQA9QAAAIsDAAAAAA==&#10;" path="m,721157r3209036,l3209036,,,,,721157xe" filled="f" strokecolor="red" strokeweight=".8pt">
                  <v:stroke miterlimit="66585f" joinstyle="miter"/>
                  <v:path arrowok="t" textboxrect="0,0,3209036,721157"/>
                </v:shape>
                <v:shape id="Picture 9577" o:spid="_x0000_s1119" type="#_x0000_t75" style="position:absolute;left:16137;top:7618;width:28796;height:3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1WrrHAAAA3QAAAA8AAABkcnMvZG93bnJldi54bWxEj0FrAjEUhO9C/0N4Qm+atdBat0YpQlmp&#10;J7WHenvdPHdXNy9rEnX11xtB6HGYmW+Y8bQ1tTiR85VlBYN+AoI4t7riQsHP+qv3DsIHZI21ZVJw&#10;IQ/TyVNnjKm2Z17SaRUKESHsU1RQhtCkUvq8JIO+bxvi6G2tMxiidIXUDs8Rbmr5kiRv0mDFcaHE&#10;hmYl5fvV0SiY7ZaL3/Vgs2sPbp9dr3/fVZYdlHrutp8fIAK14T/8aM+1gtHrcAj3N/EJyMkN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1WrrHAAAA3QAAAA8AAAAAAAAAAAAA&#10;AAAAnwIAAGRycy9kb3ducmV2LnhtbFBLBQYAAAAABAAEAPcAAACTAwAAAAA=&#10;">
                  <v:imagedata r:id="rId34" o:title=""/>
                </v:shape>
                <v:shape id="Shape 9578" o:spid="_x0000_s1120" style="position:absolute;left:38140;top:9224;width:6163;height:2488;visibility:visible;mso-wrap-style:square;v-text-anchor:top" coordsize="616331,248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1Ly8MA&#10;AADdAAAADwAAAGRycy9kb3ducmV2LnhtbERPy2oCMRTdF/yHcAV3NaOgtVOjlIKvokjVLtxdJtfJ&#10;4ORmmMRx/HuzKHR5OO/pvLWlaKj2hWMFg34CgjhzuuBcwem4eJ2A8AFZY+mYFDzIw3zWeZliqt2d&#10;f6g5hFzEEPYpKjAhVKmUPjNk0fddRRy5i6sthgjrXOoa7zHclnKYJGNpseDYYLCiL0PZ9XCzCjah&#10;oKX/bpvGjPPh76rannd7r1Sv235+gAjUhn/xn3utFbyP3uLc+CY+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1Ly8MAAADdAAAADwAAAAAAAAAAAAAAAACYAgAAZHJzL2Rv&#10;d25yZXYueG1sUEsFBgAAAAAEAAQA9QAAAIgDAAAAAA==&#10;" path="m,41529l3683,25654,13208,12573,27813,3302,46101,,570230,r18288,3302l603123,12573r9525,13081l616331,41529r,165735l612648,223774r-9525,13208l588518,245491r-18288,3302l46101,248793,27813,245491,13208,236982,3683,223774,,207264,,41529xe" filled="f" strokecolor="red" strokeweight=".8pt">
                  <v:path arrowok="t" textboxrect="0,0,616331,248793"/>
                </v:shape>
                <v:shape id="Picture 9580" o:spid="_x0000_s1121" type="#_x0000_t75" style="position:absolute;left:39377;top:10046;width:3840;height:1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6KOzCAAAA3QAAAA8AAABkcnMvZG93bnJldi54bWxET0tuwjAQ3VfiDtYgsStOS4sgYKIqCERX&#10;iIQDDPGQhMbjKDaQ3h4vkFg+vf8y6U0jbtS52rKCj3EEgriwuuZSwTHfvM9AOI+ssbFMCv7JQbIa&#10;vC0x1vbOB7plvhQhhF2MCirv21hKV1Rk0I1tSxy4s+0M+gC7UuoO7yHcNPIziqbSYM2hocKW0oqK&#10;v+xqFPy2+3xyir7c+kLH+W6zrWlySJUaDfufBQhPvX+Jn+6dVjD/noX94U14AnL1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uijswgAAAN0AAAAPAAAAAAAAAAAAAAAAAJ8C&#10;AABkcnMvZG93bnJldi54bWxQSwUGAAAAAAQABAD3AAAAjgMAAAAA&#10;">
                  <v:imagedata r:id="rId51" o:title=""/>
                </v:shape>
                <v:rect id="Rectangle 9581" o:spid="_x0000_s1122" style="position:absolute;left:39394;top:9950;width:7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ED64E3" w:rsidRDefault="00ED64E3" w:rsidP="00ED64E3">
                        <w:pPr>
                          <w:spacing w:after="160" w:line="259" w:lineRule="auto"/>
                          <w:ind w:left="0" w:right="0" w:firstLine="0"/>
                          <w:jc w:val="left"/>
                        </w:pPr>
                        <w:r>
                          <w:rPr>
                            <w:sz w:val="18"/>
                          </w:rPr>
                          <w:t>7</w:t>
                        </w:r>
                      </w:p>
                    </w:txbxContent>
                  </v:textbox>
                </v:rect>
                <v:rect id="Rectangle 9582" o:spid="_x0000_s1123" style="position:absolute;left:39974;top:9950;width:5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4dMYA&#10;AADdAAAADwAAAGRycy9kb3ducmV2LnhtbESPT2vCQBTE74LfYXlCb7pRsCSpq4h/0KNVwfb2yL4m&#10;wezbkF1N2k/vFgSPw8z8hpktOlOJOzWutKxgPIpAEGdWl5wrOJ+2wxiE88gaK8uk4JccLOb93gxT&#10;bVv+pPvR5yJA2KWooPC+TqV0WUEG3cjWxMH7sY1BH2STS91gG+CmkpMoepcGSw4LBda0Kii7Hm9G&#10;wS6ul197+9fm1eZ7dzlckvUp8Uq9DbrlBwhPnX+Fn+29VpBM4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S4dM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w:t>
                        </w:r>
                      </w:p>
                    </w:txbxContent>
                  </v:textbox>
                </v:rect>
                <v:rect id="Rectangle 9583" o:spid="_x0000_s1124" style="position:absolute;left:40374;top:9950;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gd78YA&#10;AADdAAAADwAAAGRycy9kb3ducmV2LnhtbESPT2vCQBTE70K/w/IK3nTTi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gd78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rasm</w:t>
                        </w:r>
                      </w:p>
                    </w:txbxContent>
                  </v:textbox>
                </v:rect>
                <v:rect id="Rectangle 9584" o:spid="_x0000_s1125" style="position:absolute;left:42568;top:9950;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Fm8YA&#10;AADdAAAADwAAAGRycy9kb3ducmV2LnhtbESPT2vCQBTE70K/w/IK3nTTo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GFm8YAAADdAAAADwAAAAAAAAAAAAAAAACYAgAAZHJz&#10;L2Rvd25yZXYueG1sUEsFBgAAAAAEAAQA9QAAAIsDAAAAAA==&#10;" filled="f" stroked="f">
                  <v:textbox inset="0,0,0,0">
                    <w:txbxContent>
                      <w:p w:rsidR="00ED64E3" w:rsidRDefault="00ED64E3" w:rsidP="00ED64E3">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B45E59" w:rsidP="00773CE2">
      <w:pPr>
        <w:spacing w:after="0" w:line="276" w:lineRule="auto"/>
        <w:ind w:left="0" w:right="0" w:firstLine="0"/>
        <w:jc w:val="center"/>
        <w:rPr>
          <w:color w:val="auto"/>
          <w:szCs w:val="28"/>
        </w:rPr>
      </w:pPr>
    </w:p>
    <w:p w:rsidR="00B45E59" w:rsidRPr="00D91044" w:rsidRDefault="008D3E2E" w:rsidP="00ED64E3">
      <w:pPr>
        <w:spacing w:after="0" w:line="276" w:lineRule="auto"/>
        <w:ind w:left="0" w:right="0" w:firstLine="708"/>
        <w:rPr>
          <w:color w:val="auto"/>
          <w:szCs w:val="28"/>
          <w:lang w:val="en-US"/>
        </w:rPr>
      </w:pPr>
      <w:r w:rsidRPr="00D91044">
        <w:rPr>
          <w:color w:val="auto"/>
          <w:szCs w:val="28"/>
          <w:lang w:val="en-US"/>
        </w:rPr>
        <w:lastRenderedPageBreak/>
        <w:t xml:space="preserve">U holda xira mini instrumentlar taxtasi hosil </w:t>
      </w:r>
      <w:proofErr w:type="gramStart"/>
      <w:r w:rsidRPr="00D91044">
        <w:rPr>
          <w:color w:val="auto"/>
          <w:szCs w:val="28"/>
          <w:lang w:val="en-US"/>
        </w:rPr>
        <w:t>bo‘ladi</w:t>
      </w:r>
      <w:proofErr w:type="gramEnd"/>
      <w:r w:rsidRPr="00D91044">
        <w:rPr>
          <w:color w:val="auto"/>
          <w:szCs w:val="28"/>
          <w:lang w:val="en-US"/>
        </w:rPr>
        <w:t>. Agar uning ustiga kursorni olib borsak, u</w:t>
      </w:r>
      <w:r w:rsidR="002309D8" w:rsidRPr="00D91044">
        <w:rPr>
          <w:color w:val="auto"/>
          <w:szCs w:val="28"/>
          <w:lang w:val="en-US"/>
        </w:rPr>
        <w:t xml:space="preserve"> </w:t>
      </w:r>
      <w:r w:rsidRPr="00D91044">
        <w:rPr>
          <w:color w:val="auto"/>
          <w:szCs w:val="28"/>
          <w:lang w:val="en-US"/>
        </w:rPr>
        <w:t>holda</w:t>
      </w:r>
      <w:r w:rsidR="002309D8" w:rsidRPr="00D91044">
        <w:rPr>
          <w:color w:val="auto"/>
          <w:szCs w:val="28"/>
          <w:lang w:val="en-US"/>
        </w:rPr>
        <w:t xml:space="preserve"> </w:t>
      </w:r>
      <w:r w:rsidRPr="00D91044">
        <w:rPr>
          <w:color w:val="auto"/>
          <w:szCs w:val="28"/>
          <w:lang w:val="en-US"/>
        </w:rPr>
        <w:t xml:space="preserve">7-rasmda </w:t>
      </w:r>
      <w:proofErr w:type="gramStart"/>
      <w:r w:rsidRPr="00D91044">
        <w:rPr>
          <w:color w:val="auto"/>
          <w:szCs w:val="28"/>
          <w:lang w:val="en-US"/>
        </w:rPr>
        <w:t>ko‘rsatilgani</w:t>
      </w:r>
      <w:proofErr w:type="gramEnd"/>
      <w:r w:rsidRPr="00D91044">
        <w:rPr>
          <w:color w:val="auto"/>
          <w:szCs w:val="28"/>
          <w:lang w:val="en-US"/>
        </w:rPr>
        <w:t xml:space="preserve"> kabi tiniqlashadi va unda</w:t>
      </w:r>
      <w:r w:rsidR="002309D8" w:rsidRPr="00D91044">
        <w:rPr>
          <w:color w:val="auto"/>
          <w:szCs w:val="28"/>
          <w:lang w:val="en-US"/>
        </w:rPr>
        <w:t xml:space="preserve"> </w:t>
      </w:r>
      <w:r w:rsidRPr="00D91044">
        <w:rPr>
          <w:color w:val="auto"/>
          <w:szCs w:val="28"/>
          <w:lang w:val="en-US"/>
        </w:rPr>
        <w:t>bir</w:t>
      </w:r>
      <w:r w:rsidR="002309D8" w:rsidRPr="00D91044">
        <w:rPr>
          <w:color w:val="auto"/>
          <w:szCs w:val="28"/>
          <w:lang w:val="en-US"/>
        </w:rPr>
        <w:t xml:space="preserve"> </w:t>
      </w:r>
      <w:r w:rsidRPr="00D91044">
        <w:rPr>
          <w:color w:val="auto"/>
          <w:szCs w:val="28"/>
          <w:lang w:val="en-US"/>
        </w:rPr>
        <w:t>qancha</w:t>
      </w:r>
      <w:r w:rsidR="00831317" w:rsidRPr="00D91044">
        <w:rPr>
          <w:color w:val="auto"/>
          <w:szCs w:val="28"/>
          <w:lang w:val="en-US"/>
        </w:rPr>
        <w:t xml:space="preserve"> </w:t>
      </w:r>
      <w:r w:rsidRPr="00D91044">
        <w:rPr>
          <w:color w:val="auto"/>
          <w:szCs w:val="28"/>
          <w:lang w:val="en-US"/>
        </w:rPr>
        <w:t>doimiy ishlatiladigan</w:t>
      </w:r>
      <w:r w:rsidR="002309D8" w:rsidRPr="00D91044">
        <w:rPr>
          <w:color w:val="auto"/>
          <w:szCs w:val="28"/>
          <w:lang w:val="en-US"/>
        </w:rPr>
        <w:t xml:space="preserve"> </w:t>
      </w:r>
      <w:r w:rsidRPr="00D91044">
        <w:rPr>
          <w:color w:val="auto"/>
          <w:szCs w:val="28"/>
          <w:lang w:val="en-US"/>
        </w:rPr>
        <w:t>yozuvni</w:t>
      </w:r>
      <w:r w:rsidR="002309D8" w:rsidRPr="00D91044">
        <w:rPr>
          <w:color w:val="auto"/>
          <w:szCs w:val="28"/>
          <w:lang w:val="en-US"/>
        </w:rPr>
        <w:t xml:space="preserve"> </w:t>
      </w:r>
      <w:r w:rsidRPr="00D91044">
        <w:rPr>
          <w:color w:val="auto"/>
          <w:szCs w:val="28"/>
          <w:lang w:val="en-US"/>
        </w:rPr>
        <w:t>qalinroq qilish, ustidan bo‘yash, yozuvni rangini</w:t>
      </w:r>
      <w:r w:rsidR="002309D8" w:rsidRPr="00D91044">
        <w:rPr>
          <w:color w:val="auto"/>
          <w:szCs w:val="28"/>
          <w:lang w:val="en-US"/>
        </w:rPr>
        <w:t xml:space="preserve"> </w:t>
      </w:r>
      <w:r w:rsidRPr="00D91044">
        <w:rPr>
          <w:color w:val="auto"/>
          <w:szCs w:val="28"/>
          <w:lang w:val="en-US"/>
        </w:rPr>
        <w:t>o‘zgartirish kabi instrumentlarni</w:t>
      </w:r>
      <w:r w:rsidR="002309D8" w:rsidRPr="00D91044">
        <w:rPr>
          <w:color w:val="auto"/>
          <w:szCs w:val="28"/>
          <w:lang w:val="en-US"/>
        </w:rPr>
        <w:t xml:space="preserve"> </w:t>
      </w:r>
      <w:r w:rsidRPr="00D91044">
        <w:rPr>
          <w:color w:val="auto"/>
          <w:szCs w:val="28"/>
          <w:lang w:val="en-US"/>
        </w:rPr>
        <w:t>ko‘rishimiz mumkin.Bu</w:t>
      </w:r>
      <w:r w:rsidR="002309D8" w:rsidRPr="00D91044">
        <w:rPr>
          <w:color w:val="auto"/>
          <w:szCs w:val="28"/>
          <w:lang w:val="en-US"/>
        </w:rPr>
        <w:t xml:space="preserve"> </w:t>
      </w:r>
      <w:r w:rsidRPr="00D91044">
        <w:rPr>
          <w:color w:val="auto"/>
          <w:szCs w:val="28"/>
          <w:lang w:val="en-US"/>
        </w:rPr>
        <w:t xml:space="preserve">mavzuimiz faqat dasturning interfeysi va undagi instrumentlar bilan umumiy tanishish uchun. </w:t>
      </w:r>
      <w:proofErr w:type="gramStart"/>
      <w:r w:rsidRPr="00D91044">
        <w:rPr>
          <w:color w:val="auto"/>
          <w:szCs w:val="28"/>
          <w:lang w:val="en-US"/>
        </w:rPr>
        <w:t>Har bitta instrumentga esa mavzularimiz davomida albatta to‘liq to‘xtalib o‘tamiz.</w:t>
      </w:r>
      <w:proofErr w:type="gramEnd"/>
      <w:r w:rsidRPr="00D91044">
        <w:rPr>
          <w:color w:val="auto"/>
          <w:szCs w:val="28"/>
          <w:lang w:val="en-US"/>
        </w:rPr>
        <w:t xml:space="preserve"> Agar biron narsaga yaxshi tushunmagan </w:t>
      </w:r>
      <w:proofErr w:type="gramStart"/>
      <w:r w:rsidRPr="00D91044">
        <w:rPr>
          <w:color w:val="auto"/>
          <w:szCs w:val="28"/>
          <w:lang w:val="en-US"/>
        </w:rPr>
        <w:t>bo‘lsangiz</w:t>
      </w:r>
      <w:proofErr w:type="gramEnd"/>
      <w:r w:rsidRPr="00D91044">
        <w:rPr>
          <w:color w:val="auto"/>
          <w:szCs w:val="28"/>
          <w:lang w:val="en-US"/>
        </w:rPr>
        <w:t xml:space="preserve">, keyingi misollar asosida ko‘rib chiqadigan mavzularimizda ancha yaxshi tushunib olasiz. </w:t>
      </w:r>
      <w:proofErr w:type="gramStart"/>
      <w:r w:rsidRPr="00D91044">
        <w:rPr>
          <w:color w:val="auto"/>
          <w:szCs w:val="28"/>
          <w:lang w:val="en-US"/>
        </w:rPr>
        <w:t>Dastur interfeysining o‘ng tarafida harakatlanish taxtasini ko‘rishimiz mumkin (8-rasmda qizil to‘rtburchaklarga olib ko‘rsatilgan).</w:t>
      </w:r>
      <w:proofErr w:type="gramEnd"/>
      <w:r w:rsidRPr="00D91044">
        <w:rPr>
          <w:color w:val="auto"/>
          <w:szCs w:val="28"/>
          <w:lang w:val="en-US"/>
        </w:rPr>
        <w:t xml:space="preserve"> U hujjatni aylantirib o‘tqazadi </w:t>
      </w:r>
      <w:proofErr w:type="gramStart"/>
      <w:r w:rsidRPr="00D91044">
        <w:rPr>
          <w:color w:val="auto"/>
          <w:szCs w:val="28"/>
          <w:lang w:val="en-US"/>
        </w:rPr>
        <w:t>va</w:t>
      </w:r>
      <w:proofErr w:type="gramEnd"/>
      <w:r w:rsidRPr="00D91044">
        <w:rPr>
          <w:color w:val="auto"/>
          <w:szCs w:val="28"/>
          <w:lang w:val="en-US"/>
        </w:rPr>
        <w:t xml:space="preserve"> hujjatning davomini bizga namoyish etadi. </w:t>
      </w:r>
    </w:p>
    <w:p w:rsidR="00B45E59" w:rsidRPr="00D91044" w:rsidRDefault="008D3E2E" w:rsidP="00773CE2">
      <w:pPr>
        <w:spacing w:after="0" w:line="276" w:lineRule="auto"/>
        <w:ind w:left="0" w:right="0" w:firstLine="0"/>
        <w:jc w:val="center"/>
        <w:rPr>
          <w:color w:val="auto"/>
          <w:szCs w:val="28"/>
        </w:rPr>
      </w:pPr>
      <w:r w:rsidRPr="00D91044">
        <w:rPr>
          <w:rFonts w:eastAsia="Calibri"/>
          <w:noProof/>
          <w:color w:val="auto"/>
          <w:szCs w:val="28"/>
        </w:rPr>
        <mc:AlternateContent>
          <mc:Choice Requires="wpg">
            <w:drawing>
              <wp:inline distT="0" distB="0" distL="0" distR="0" wp14:anchorId="61E6746B" wp14:editId="610D1937">
                <wp:extent cx="2965069" cy="2757524"/>
                <wp:effectExtent l="0" t="0" r="26035" b="0"/>
                <wp:docPr id="392630" name="Group 392630"/>
                <wp:cNvGraphicFramePr/>
                <a:graphic xmlns:a="http://schemas.openxmlformats.org/drawingml/2006/main">
                  <a:graphicData uri="http://schemas.microsoft.com/office/word/2010/wordprocessingGroup">
                    <wpg:wgp>
                      <wpg:cNvGrpSpPr/>
                      <wpg:grpSpPr>
                        <a:xfrm>
                          <a:off x="0" y="0"/>
                          <a:ext cx="2965069" cy="2757524"/>
                          <a:chOff x="0" y="0"/>
                          <a:chExt cx="2965069" cy="2757524"/>
                        </a:xfrm>
                      </wpg:grpSpPr>
                      <wps:wsp>
                        <wps:cNvPr id="9792" name="Rectangle 9792"/>
                        <wps:cNvSpPr/>
                        <wps:spPr>
                          <a:xfrm>
                            <a:off x="2306320" y="2497242"/>
                            <a:ext cx="58781" cy="260282"/>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808" name="Picture 9808"/>
                          <pic:cNvPicPr/>
                        </pic:nvPicPr>
                        <pic:blipFill>
                          <a:blip r:embed="rId32"/>
                          <a:stretch>
                            <a:fillRect/>
                          </a:stretch>
                        </pic:blipFill>
                        <pic:spPr>
                          <a:xfrm>
                            <a:off x="1754124" y="1929029"/>
                            <a:ext cx="531190" cy="221462"/>
                          </a:xfrm>
                          <a:prstGeom prst="rect">
                            <a:avLst/>
                          </a:prstGeom>
                        </pic:spPr>
                      </pic:pic>
                      <pic:pic xmlns:pic="http://schemas.openxmlformats.org/drawingml/2006/picture">
                        <pic:nvPicPr>
                          <pic:cNvPr id="9810" name="Picture 9810"/>
                          <pic:cNvPicPr/>
                        </pic:nvPicPr>
                        <pic:blipFill>
                          <a:blip r:embed="rId52"/>
                          <a:stretch>
                            <a:fillRect/>
                          </a:stretch>
                        </pic:blipFill>
                        <pic:spPr>
                          <a:xfrm>
                            <a:off x="0" y="96850"/>
                            <a:ext cx="2305050" cy="2554224"/>
                          </a:xfrm>
                          <a:prstGeom prst="rect">
                            <a:avLst/>
                          </a:prstGeom>
                        </pic:spPr>
                      </pic:pic>
                      <wps:wsp>
                        <wps:cNvPr id="9811" name="Shape 9811"/>
                        <wps:cNvSpPr/>
                        <wps:spPr>
                          <a:xfrm>
                            <a:off x="2020189" y="0"/>
                            <a:ext cx="217805" cy="2414841"/>
                          </a:xfrm>
                          <a:custGeom>
                            <a:avLst/>
                            <a:gdLst/>
                            <a:ahLst/>
                            <a:cxnLst/>
                            <a:rect l="0" t="0" r="0" b="0"/>
                            <a:pathLst>
                              <a:path w="217805" h="2414841">
                                <a:moveTo>
                                  <a:pt x="0" y="2414841"/>
                                </a:moveTo>
                                <a:lnTo>
                                  <a:pt x="217805" y="2414841"/>
                                </a:lnTo>
                                <a:lnTo>
                                  <a:pt x="217805" y="0"/>
                                </a:lnTo>
                                <a:lnTo>
                                  <a:pt x="0" y="0"/>
                                </a:lnTo>
                                <a:lnTo>
                                  <a:pt x="0" y="2414841"/>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812" name="Shape 9812"/>
                        <wps:cNvSpPr/>
                        <wps:spPr>
                          <a:xfrm>
                            <a:off x="2052447" y="110617"/>
                            <a:ext cx="153416" cy="124586"/>
                          </a:xfrm>
                          <a:custGeom>
                            <a:avLst/>
                            <a:gdLst/>
                            <a:ahLst/>
                            <a:cxnLst/>
                            <a:rect l="0" t="0" r="0" b="0"/>
                            <a:pathLst>
                              <a:path w="153416" h="124586">
                                <a:moveTo>
                                  <a:pt x="0" y="124586"/>
                                </a:moveTo>
                                <a:lnTo>
                                  <a:pt x="153416" y="124586"/>
                                </a:lnTo>
                                <a:lnTo>
                                  <a:pt x="153416" y="0"/>
                                </a:lnTo>
                                <a:lnTo>
                                  <a:pt x="0" y="0"/>
                                </a:lnTo>
                                <a:lnTo>
                                  <a:pt x="0" y="124586"/>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9813" name="Shape 9813"/>
                        <wps:cNvSpPr/>
                        <wps:spPr>
                          <a:xfrm>
                            <a:off x="2513330" y="2365049"/>
                            <a:ext cx="451739" cy="174434"/>
                          </a:xfrm>
                          <a:custGeom>
                            <a:avLst/>
                            <a:gdLst/>
                            <a:ahLst/>
                            <a:cxnLst/>
                            <a:rect l="0" t="0" r="0" b="0"/>
                            <a:pathLst>
                              <a:path w="451739" h="174434">
                                <a:moveTo>
                                  <a:pt x="0" y="29096"/>
                                </a:moveTo>
                                <a:lnTo>
                                  <a:pt x="2667" y="18034"/>
                                </a:lnTo>
                                <a:lnTo>
                                  <a:pt x="9652" y="8763"/>
                                </a:lnTo>
                                <a:lnTo>
                                  <a:pt x="20320" y="2286"/>
                                </a:lnTo>
                                <a:lnTo>
                                  <a:pt x="33782" y="0"/>
                                </a:lnTo>
                                <a:lnTo>
                                  <a:pt x="417957" y="0"/>
                                </a:lnTo>
                                <a:lnTo>
                                  <a:pt x="431419" y="2286"/>
                                </a:lnTo>
                                <a:lnTo>
                                  <a:pt x="442087" y="8763"/>
                                </a:lnTo>
                                <a:lnTo>
                                  <a:pt x="449072" y="18034"/>
                                </a:lnTo>
                                <a:lnTo>
                                  <a:pt x="451739" y="29096"/>
                                </a:lnTo>
                                <a:lnTo>
                                  <a:pt x="451739" y="145364"/>
                                </a:lnTo>
                                <a:lnTo>
                                  <a:pt x="449072" y="156908"/>
                                </a:lnTo>
                                <a:lnTo>
                                  <a:pt x="442087" y="166129"/>
                                </a:lnTo>
                                <a:lnTo>
                                  <a:pt x="431419" y="172136"/>
                                </a:lnTo>
                                <a:lnTo>
                                  <a:pt x="417957" y="174434"/>
                                </a:lnTo>
                                <a:lnTo>
                                  <a:pt x="33782" y="174434"/>
                                </a:lnTo>
                                <a:lnTo>
                                  <a:pt x="20320" y="172136"/>
                                </a:lnTo>
                                <a:lnTo>
                                  <a:pt x="9652" y="166129"/>
                                </a:lnTo>
                                <a:lnTo>
                                  <a:pt x="2667" y="156908"/>
                                </a:lnTo>
                                <a:lnTo>
                                  <a:pt x="0" y="145364"/>
                                </a:lnTo>
                                <a:lnTo>
                                  <a:pt x="0" y="29096"/>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9816" name="Picture 9816"/>
                          <pic:cNvPicPr/>
                        </pic:nvPicPr>
                        <pic:blipFill>
                          <a:blip r:embed="rId53"/>
                          <a:stretch>
                            <a:fillRect/>
                          </a:stretch>
                        </pic:blipFill>
                        <pic:spPr>
                          <a:xfrm>
                            <a:off x="771398" y="2228342"/>
                            <a:ext cx="573024" cy="280416"/>
                          </a:xfrm>
                          <a:prstGeom prst="rect">
                            <a:avLst/>
                          </a:prstGeom>
                        </pic:spPr>
                      </pic:pic>
                      <wps:wsp>
                        <wps:cNvPr id="9817" name="Rectangle 9817"/>
                        <wps:cNvSpPr/>
                        <wps:spPr>
                          <a:xfrm>
                            <a:off x="772922" y="223426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9818" name="Rectangle 9818"/>
                        <wps:cNvSpPr/>
                        <wps:spPr>
                          <a:xfrm>
                            <a:off x="2513173" y="2368505"/>
                            <a:ext cx="77226" cy="170978"/>
                          </a:xfrm>
                          <a:prstGeom prst="rect">
                            <a:avLst/>
                          </a:prstGeom>
                          <a:ln>
                            <a:noFill/>
                          </a:ln>
                        </wps:spPr>
                        <wps:txbx>
                          <w:txbxContent>
                            <w:p w:rsidR="008D3E2E" w:rsidRDefault="008D3E2E">
                              <w:pPr>
                                <w:spacing w:after="160" w:line="259" w:lineRule="auto"/>
                                <w:ind w:left="0" w:right="0" w:firstLine="0"/>
                                <w:jc w:val="left"/>
                              </w:pPr>
                              <w:r>
                                <w:rPr>
                                  <w:sz w:val="18"/>
                                </w:rPr>
                                <w:t>8</w:t>
                              </w:r>
                            </w:p>
                          </w:txbxContent>
                        </wps:txbx>
                        <wps:bodyPr horzOverflow="overflow" vert="horz" lIns="0" tIns="0" rIns="0" bIns="0" rtlCol="0">
                          <a:noAutofit/>
                        </wps:bodyPr>
                      </wps:wsp>
                      <wps:wsp>
                        <wps:cNvPr id="9819" name="Rectangle 9819"/>
                        <wps:cNvSpPr/>
                        <wps:spPr>
                          <a:xfrm>
                            <a:off x="2579723" y="2365053"/>
                            <a:ext cx="51433" cy="170978"/>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9820" name="Rectangle 9820"/>
                        <wps:cNvSpPr/>
                        <wps:spPr>
                          <a:xfrm>
                            <a:off x="2670392" y="2368505"/>
                            <a:ext cx="294513" cy="170978"/>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9821" name="Rectangle 9821"/>
                        <wps:cNvSpPr/>
                        <wps:spPr>
                          <a:xfrm>
                            <a:off x="1272794" y="2365053"/>
                            <a:ext cx="38613" cy="170978"/>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2630" o:spid="_x0000_s1126" style="width:233.45pt;height:217.15pt;mso-position-horizontal-relative:char;mso-position-vertical-relative:line" coordsize="29650,2757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">
                <v:rect id="Rectangle 9792" o:spid="_x0000_s1127" style="position:absolute;left:23063;top:2497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shape id="Picture 9808" o:spid="_x0000_s1128" type="#_x0000_t75" style="position:absolute;left:17541;top:19290;width:5312;height:2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RwLEAAAA3QAAAA8AAABkcnMvZG93bnJldi54bWxET7tuwjAU3SvxD9ZF6gYOHSoIGISQUKp2&#10;AjqU7Ta+zdPXie2GlK+vh0odj857sxtNKwZyvrKsYDFPQBDnVldcKHi/HGdLED4ga2wtk4If8rDb&#10;Th42mGp74xMN51CIGMI+RQVlCF0qpc9LMujntiOO3Jd1BkOErpDa4S2Gm1Y+JcmzNFhxbCixo0NJ&#10;eXP+NgoO9ent47K41mPvmux+/3ytsqxX6nE67tcgAo3hX/znftEKVsskzo1v4hOQ2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cRwLEAAAA3QAAAA8AAAAAAAAAAAAAAAAA&#10;nwIAAGRycy9kb3ducmV2LnhtbFBLBQYAAAAABAAEAPcAAACQAwAAAAA=&#10;">
                  <v:imagedata r:id="rId34" o:title=""/>
                </v:shape>
                <v:shape id="Picture 9810" o:spid="_x0000_s1129" type="#_x0000_t75" style="position:absolute;top:968;width:23050;height:25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N3LCAAAA3QAAAA8AAABkcnMvZG93bnJldi54bWxET8uKwjAU3QvzD+EKs9NUGcRWo0gZweLK&#10;x2Jmd2mubbG5KUnUzny9WQguD+e9XPemFXdyvrGsYDJOQBCXVjdcKTiftqM5CB+QNbaWScEfeViv&#10;PgZLzLR98IHux1CJGMI+QwV1CF0mpS9rMujHtiOO3MU6gyFCV0nt8BHDTSunSTKTBhuODTV2lNdU&#10;Xo83oyDXv+6/Srfue8/N7vz1U2yKvFDqc9hvFiAC9eEtfrl3WkE6n8T98U18AnL1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gzdywgAAAN0AAAAPAAAAAAAAAAAAAAAAAJ8C&#10;AABkcnMvZG93bnJldi54bWxQSwUGAAAAAAQABAD3AAAAjgMAAAAA&#10;">
                  <v:imagedata r:id="rId54" o:title=""/>
                </v:shape>
                <v:shape id="Shape 9811" o:spid="_x0000_s1130" style="position:absolute;left:20201;width:2178;height:24148;visibility:visible;mso-wrap-style:square;v-text-anchor:top" coordsize="217805,2414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J4JcUA&#10;AADdAAAADwAAAGRycy9kb3ducmV2LnhtbESPW4vCMBSE3wX/QzjCvmnawi5ajaLCXnz0guy+HZpj&#10;093mpDRZrf/eCIKPw8x8w8wWna3FmVpfOVaQjhIQxIXTFZcKDvv34RiED8gaa8ek4EoeFvN+b4a5&#10;dhfe0nkXShEh7HNUYEJocil9YciiH7mGOHon11oMUbal1C1eItzWMkuSN2mx4rhgsKG1oeJv928V&#10;uNV3qrPX/Xbz8/vpslVxPJiPo1Ivg245BRGoC8/wo/2lFUzGaQr3N/EJ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nglxQAAAN0AAAAPAAAAAAAAAAAAAAAAAJgCAABkcnMv&#10;ZG93bnJldi54bWxQSwUGAAAAAAQABAD1AAAAigMAAAAA&#10;" path="m,2414841r217805,l217805,,,,,2414841xe" filled="f" strokecolor="red" strokeweight=".8pt">
                  <v:path arrowok="t" textboxrect="0,0,217805,2414841"/>
                </v:shape>
                <v:shape id="Shape 9812" o:spid="_x0000_s1131" style="position:absolute;left:20524;top:1106;width:1534;height:1246;visibility:visible;mso-wrap-style:square;v-text-anchor:top" coordsize="153416,1245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p6cYA&#10;AADdAAAADwAAAGRycy9kb3ducmV2LnhtbESPQWvCQBSE7wX/w/KE3upGISVGV1GhEHopTXvw+Mg+&#10;k2j27ZrdJum/7xYKPQ4z8w2z3U+mEwP1vrWsYLlIQBBXVrdcK/j8eHnKQPiArLGzTAq+ycN+N3vY&#10;Yq7tyO80lKEWEcI+RwVNCC6X0lcNGfQL64ijd7G9wRBlX0vd4xjhppOrJHmWBluOCw06OjVU3cov&#10;o0Cn5/LtVJTHe3rVVefcPcjsVanH+XTYgAg0hf/wX7vQCtbZcgW/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Rp6cYAAADdAAAADwAAAAAAAAAAAAAAAACYAgAAZHJz&#10;L2Rvd25yZXYueG1sUEsFBgAAAAAEAAQA9QAAAIsDAAAAAA==&#10;" path="m,124586r153416,l153416,,,,,124586xe" filled="f" strokecolor="red" strokeweight=".8pt">
                  <v:path arrowok="t" textboxrect="0,0,153416,124586"/>
                </v:shape>
                <v:shape id="Shape 9813" o:spid="_x0000_s1132" style="position:absolute;left:25133;top:23650;width:4517;height:1744;visibility:visible;mso-wrap-style:square;v-text-anchor:top" coordsize="451739,174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95n8YA&#10;AADdAAAADwAAAGRycy9kb3ducmV2LnhtbESPUWvCQBCE3wv+h2OFvtWL2lobPUWKpfogqO0PWHJr&#10;Esztxdyqqb/eKxT6OMzMN8x03rpKXagJpWcD/V4CijjztuTcwPfXx9MYVBBki5VnMvBDAeazzsMU&#10;U+uvvKPLXnIVIRxSNFCI1KnWISvIYej5mjh6B984lCibXNsGrxHuKj1IkpF2WHJcKLCm94Ky4/7s&#10;DMh2txiul5nbntzn6+ll8yw3Xhnz2G0XE1BCrfyH/9ora+Bt3B/C75v4BP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95n8YAAADdAAAADwAAAAAAAAAAAAAAAACYAgAAZHJz&#10;L2Rvd25yZXYueG1sUEsFBgAAAAAEAAQA9QAAAIsDAAAAAA==&#10;" path="m,29096l2667,18034,9652,8763,20320,2286,33782,,417957,r13462,2286l442087,8763r6985,9271l451739,29096r,116268l449072,156908r-6985,9221l431419,172136r-13462,2298l33782,174434,20320,172136,9652,166129,2667,156908,,145364,,29096xe" filled="f" strokecolor="red" strokeweight=".8pt">
                  <v:path arrowok="t" textboxrect="0,0,451739,174434"/>
                </v:shape>
                <v:shape id="Picture 9816" o:spid="_x0000_s1133" type="#_x0000_t75" style="position:absolute;left:7713;top:22283;width:5731;height:2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qo0/GAAAA3QAAAA8AAABkcnMvZG93bnJldi54bWxEj91qwkAQhe8LvsMyQm+KbiwiMbpKVbS9&#10;qII/DzBkx2xsdjZkN5q+fbdQ6OXh/Hyc+bKzlbhT40vHCkbDBARx7nTJhYLLeTtIQfiArLFyTAq+&#10;ycNy0XuaY6bdg490P4VCxBH2GSowIdSZlD43ZNEPXU0cvatrLIYom0LqBh9x3FbyNUkm0mLJkWCw&#10;prWh/OvU2si1XXtoMd3cdvt3/UKb1ed4Z5R67ndvMxCBuvAf/mt/aAXTdDSB3zfxCcj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SqjT8YAAADdAAAADwAAAAAAAAAAAAAA&#10;AACfAgAAZHJzL2Rvd25yZXYueG1sUEsFBgAAAAAEAAQA9wAAAJIDAAAAAA==&#10;">
                  <v:imagedata r:id="rId55" o:title=""/>
                </v:shape>
                <v:rect id="Rectangle 9817" o:spid="_x0000_s1134" style="position:absolute;left:7729;top:22342;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03MUA&#10;AADdAAAADwAAAGRycy9kb3ducmV2LnhtbESPQWvCQBSE70L/w/IK3nRjD5pEV5FW0aPVgnp7ZJ9J&#10;aPZtyK4m+uvdgtDjMDPfMLNFZypxo8aVlhWMhhEI4szqknMFP4f1IAbhPLLGyjIpuJODxfytN8NU&#10;25a/6bb3uQgQdikqKLyvUyldVpBBN7Q1cfAutjHog2xyqRtsA9xU8iOKxtJgyWGhwJo+C8p+91ej&#10;YBPXy9PWPtq8Wp03x90x+TokXqn+e7ecgvDU+f/wq73VCpJ4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XTcxQAAAN0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9818" o:spid="_x0000_s1135" style="position:absolute;left:25131;top:23685;width:772;height:1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grsIA&#10;AADdAAAADwAAAGRycy9kb3ducmV2LnhtbERPTYvCMBC9C/6HMMLeNNWDtF2jiLuix9UKrrehGdti&#10;MylNtN399eYgeHy878WqN7V4UOsqywqmkwgEcW51xYWCU7YdxyCcR9ZYWyYFf+RgtRwOFphq2/GB&#10;HkdfiBDCLkUFpfdNKqXLSzLoJrYhDtzVtgZ9gG0hdYtdCDe1nEXRXBqsODSU2NCmpPx2vBsFu7hZ&#10;/+7tf1fU35fd+eecfGWJV+pj1K8/QXjq/Vv8cu+1giSe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1uCuwgAAAN0AAAAPAAAAAAAAAAAAAAAAAJgCAABkcnMvZG93&#10;bnJldi54bWxQSwUGAAAAAAQABAD1AAAAhwMAAAAA&#10;" filled="f" stroked="f">
                  <v:textbox inset="0,0,0,0">
                    <w:txbxContent>
                      <w:p w:rsidR="008D3E2E" w:rsidRDefault="008D3E2E">
                        <w:pPr>
                          <w:spacing w:after="160" w:line="259" w:lineRule="auto"/>
                          <w:ind w:left="0" w:right="0" w:firstLine="0"/>
                          <w:jc w:val="left"/>
                        </w:pPr>
                        <w:r>
                          <w:rPr>
                            <w:sz w:val="18"/>
                          </w:rPr>
                          <w:t>8</w:t>
                        </w:r>
                      </w:p>
                    </w:txbxContent>
                  </v:textbox>
                </v:rect>
                <v:rect id="Rectangle 9819" o:spid="_x0000_s1136" style="position:absolute;left:25797;top:23650;width:51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pFNcYA&#10;AADdAAAADwAAAGRycy9kb3ducmV2LnhtbESPQWvCQBSE7wX/w/IEb83GHkoSXUWqRY82KcTeHtnX&#10;JDT7NmS3Jvrru4VCj8PMfMOst5PpxJUG11pWsIxiEMSV1S3XCt6L18cEhPPIGjvLpOBGDrab2cMa&#10;M21HfqNr7msRIOwyVNB432dSuqohgy6yPXHwPu1g0Ac51FIPOAa46eRTHD9Lgy2HhQZ7emmo+sq/&#10;jYJj0u8uJ3sf6+7wcSzPZbovUq/UYj7tViA8Tf4//Nc+aQVps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pFNc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8"/>
                          </w:rPr>
                          <w:t>-</w:t>
                        </w:r>
                      </w:p>
                    </w:txbxContent>
                  </v:textbox>
                </v:rect>
                <v:rect id="Rectangle 9820" o:spid="_x0000_s1137" style="position:absolute;left:26703;top:23685;width:2946;height:1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wmFc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wmFcMAAADd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rasm</w:t>
                        </w:r>
                      </w:p>
                    </w:txbxContent>
                  </v:textbox>
                </v:rect>
                <v:rect id="Rectangle 9821" o:spid="_x0000_s1138" style="position:absolute;left:12727;top:23650;width:38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CDjsYA&#10;AADdAAAADwAAAGRycy9kb3ducmV2LnhtbESPQWvCQBSE70L/w/IK3sxGDyVJXUVaxRxbU0h7e2Sf&#10;STD7NmS3JvbXdwsFj8PMfMOst5PpxJUG11pWsIxiEMSV1S3XCj6KwyIB4Tyyxs4yKbiRg+3mYbbG&#10;TNuR3+l68rUIEHYZKmi87zMpXdWQQRfZnjh4ZzsY9EEOtdQDjgFuOrmK4ydpsOWw0GBPLw1Vl9O3&#10;UXBM+t1nbn/Gutt/Hcu3Mn0tUq/U/HHaPYPwNPl7+L+dawVps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CDjsYAAADd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lang w:val="en-US"/>
        </w:rPr>
      </w:pPr>
      <w:r w:rsidRPr="00D91044">
        <w:rPr>
          <w:color w:val="auto"/>
          <w:szCs w:val="28"/>
        </w:rPr>
        <w:t xml:space="preserve">Xullas, dastur haqida umumiy tushuncha beradigan mavzuimiz o‘z nihoyasiga </w:t>
      </w:r>
      <w:proofErr w:type="gramStart"/>
      <w:r w:rsidRPr="00D91044">
        <w:rPr>
          <w:color w:val="auto"/>
          <w:szCs w:val="28"/>
        </w:rPr>
        <w:t>е</w:t>
      </w:r>
      <w:proofErr w:type="gramEnd"/>
      <w:r w:rsidRPr="00D91044">
        <w:rPr>
          <w:color w:val="auto"/>
          <w:szCs w:val="28"/>
        </w:rPr>
        <w:t xml:space="preserve">tdi. </w:t>
      </w:r>
      <w:proofErr w:type="gramStart"/>
      <w:r w:rsidRPr="00D91044">
        <w:rPr>
          <w:color w:val="auto"/>
          <w:szCs w:val="28"/>
          <w:lang w:val="en-US"/>
        </w:rPr>
        <w:t xml:space="preserve">Keyingi mavzuimizda </w:t>
      </w:r>
      <w:r w:rsidRPr="00D91044">
        <w:rPr>
          <w:i/>
          <w:color w:val="auto"/>
          <w:szCs w:val="28"/>
          <w:lang w:val="en-US"/>
        </w:rPr>
        <w:t xml:space="preserve">Word 2016 </w:t>
      </w:r>
      <w:r w:rsidRPr="00D91044">
        <w:rPr>
          <w:color w:val="auto"/>
          <w:szCs w:val="28"/>
          <w:lang w:val="en-US"/>
        </w:rPr>
        <w:t>dasturining ichida harakatlanishning foydali usullarini o‘rganamiz.</w:t>
      </w:r>
      <w:proofErr w:type="gramEnd"/>
      <w:r w:rsidRPr="00D91044">
        <w:rPr>
          <w:color w:val="auto"/>
          <w:szCs w:val="28"/>
          <w:lang w:val="en-US"/>
        </w:rPr>
        <w:t xml:space="preserve"> </w:t>
      </w:r>
    </w:p>
    <w:p w:rsidR="00B45E59" w:rsidRPr="00806535" w:rsidRDefault="008D3E2E" w:rsidP="00ED64E3">
      <w:pPr>
        <w:spacing w:after="0" w:line="276" w:lineRule="auto"/>
        <w:ind w:left="0" w:right="0" w:firstLine="708"/>
        <w:rPr>
          <w:color w:val="auto"/>
          <w:szCs w:val="28"/>
          <w:lang w:val="en-US"/>
        </w:rPr>
      </w:pPr>
      <w:proofErr w:type="gramStart"/>
      <w:r w:rsidRPr="00D91044">
        <w:rPr>
          <w:b/>
          <w:color w:val="auto"/>
          <w:szCs w:val="28"/>
          <w:lang w:val="en-US"/>
        </w:rPr>
        <w:t>Word dasrutidan foydalanish imkoniyatlari</w:t>
      </w:r>
      <w:r w:rsidR="00831317" w:rsidRPr="00D91044">
        <w:rPr>
          <w:b/>
          <w:color w:val="auto"/>
          <w:szCs w:val="28"/>
          <w:lang w:val="en-US"/>
        </w:rPr>
        <w:t>.</w:t>
      </w:r>
      <w:proofErr w:type="gramEnd"/>
      <w:r w:rsidRPr="00D91044">
        <w:rPr>
          <w:color w:val="auto"/>
          <w:szCs w:val="28"/>
          <w:lang w:val="en-US"/>
        </w:rPr>
        <w:t xml:space="preserve"> Oldingi mavzuimizdan keyin, o‘zingizni </w:t>
      </w:r>
      <w:r w:rsidRPr="00D91044">
        <w:rPr>
          <w:i/>
          <w:color w:val="auto"/>
          <w:szCs w:val="28"/>
          <w:lang w:val="en-US"/>
        </w:rPr>
        <w:t xml:space="preserve">word </w:t>
      </w:r>
      <w:r w:rsidRPr="00D91044">
        <w:rPr>
          <w:color w:val="auto"/>
          <w:szCs w:val="28"/>
          <w:lang w:val="en-US"/>
        </w:rPr>
        <w:t xml:space="preserve">dasturi ichida ancha qulay xis qilayotgan </w:t>
      </w:r>
      <w:proofErr w:type="gramStart"/>
      <w:r w:rsidRPr="00D91044">
        <w:rPr>
          <w:color w:val="auto"/>
          <w:szCs w:val="28"/>
          <w:lang w:val="en-US"/>
        </w:rPr>
        <w:t>bo‘lsangiz</w:t>
      </w:r>
      <w:proofErr w:type="gramEnd"/>
      <w:r w:rsidRPr="00D91044">
        <w:rPr>
          <w:color w:val="auto"/>
          <w:szCs w:val="28"/>
          <w:lang w:val="en-US"/>
        </w:rPr>
        <w:t xml:space="preserve"> kerak. Bundan buyo</w:t>
      </w:r>
      <w:r w:rsidRPr="00D91044">
        <w:rPr>
          <w:color w:val="auto"/>
          <w:szCs w:val="28"/>
        </w:rPr>
        <w:t>Р</w:t>
      </w:r>
      <w:r w:rsidRPr="00D91044">
        <w:rPr>
          <w:color w:val="auto"/>
          <w:szCs w:val="28"/>
          <w:lang w:val="en-US"/>
        </w:rPr>
        <w:t xml:space="preserve">‘iga dasturni yanada chuqurroq o‘rganamiz </w:t>
      </w:r>
      <w:proofErr w:type="gramStart"/>
      <w:r w:rsidRPr="00D91044">
        <w:rPr>
          <w:color w:val="auto"/>
          <w:szCs w:val="28"/>
          <w:lang w:val="en-US"/>
        </w:rPr>
        <w:t>va</w:t>
      </w:r>
      <w:proofErr w:type="gramEnd"/>
      <w:r w:rsidRPr="00D91044">
        <w:rPr>
          <w:color w:val="auto"/>
          <w:szCs w:val="28"/>
          <w:lang w:val="en-US"/>
        </w:rPr>
        <w:t xml:space="preserve"> siz bu dasturning juda qulayligiga hamda unda ishlash juda osonligiga guvoh bo‘lasiz. </w:t>
      </w:r>
      <w:r w:rsidRPr="00ED64E3">
        <w:rPr>
          <w:color w:val="auto"/>
          <w:szCs w:val="28"/>
          <w:lang w:val="en-US"/>
        </w:rPr>
        <w:t xml:space="preserve">Dastur interfeysi ichida harakatlanishni o‘rganishimiz uchun bizga bironta hujjat kerak </w:t>
      </w:r>
      <w:proofErr w:type="gramStart"/>
      <w:r w:rsidRPr="00ED64E3">
        <w:rPr>
          <w:color w:val="auto"/>
          <w:szCs w:val="28"/>
          <w:lang w:val="en-US"/>
        </w:rPr>
        <w:t>bo‘ladi</w:t>
      </w:r>
      <w:proofErr w:type="gramEnd"/>
      <w:r w:rsidRPr="00ED64E3">
        <w:rPr>
          <w:color w:val="auto"/>
          <w:szCs w:val="28"/>
          <w:lang w:val="en-US"/>
        </w:rPr>
        <w:t xml:space="preserve">. Uni ochish uchun </w:t>
      </w:r>
      <w:r w:rsidRPr="00D91044">
        <w:rPr>
          <w:b/>
          <w:color w:val="auto"/>
          <w:szCs w:val="28"/>
        </w:rPr>
        <w:t>Ф</w:t>
      </w:r>
      <w:r w:rsidRPr="00ED64E3">
        <w:rPr>
          <w:b/>
          <w:color w:val="auto"/>
          <w:szCs w:val="28"/>
          <w:lang w:val="en-US"/>
        </w:rPr>
        <w:t>a</w:t>
      </w:r>
      <w:r w:rsidRPr="00D91044">
        <w:rPr>
          <w:b/>
          <w:color w:val="auto"/>
          <w:szCs w:val="28"/>
        </w:rPr>
        <w:t>йл</w:t>
      </w:r>
      <w:r w:rsidRPr="00ED64E3">
        <w:rPr>
          <w:b/>
          <w:color w:val="auto"/>
          <w:szCs w:val="28"/>
          <w:lang w:val="en-US"/>
        </w:rPr>
        <w:t xml:space="preserve"> </w:t>
      </w:r>
      <w:r w:rsidRPr="00ED64E3">
        <w:rPr>
          <w:color w:val="auto"/>
          <w:szCs w:val="28"/>
          <w:lang w:val="en-US"/>
        </w:rPr>
        <w:t xml:space="preserve">– </w:t>
      </w:r>
      <w:r w:rsidRPr="00ED64E3">
        <w:rPr>
          <w:b/>
          <w:color w:val="auto"/>
          <w:szCs w:val="28"/>
          <w:lang w:val="en-US"/>
        </w:rPr>
        <w:t xml:space="preserve">Fayl </w:t>
      </w:r>
      <w:r w:rsidRPr="00ED64E3">
        <w:rPr>
          <w:color w:val="auto"/>
          <w:szCs w:val="28"/>
          <w:lang w:val="en-US"/>
        </w:rPr>
        <w:t xml:space="preserve">menyusiga sichqonchaning chap tarafi bilan chertamiz </w:t>
      </w:r>
      <w:proofErr w:type="gramStart"/>
      <w:r w:rsidRPr="00ED64E3">
        <w:rPr>
          <w:color w:val="auto"/>
          <w:szCs w:val="28"/>
          <w:lang w:val="en-US"/>
        </w:rPr>
        <w:t>va</w:t>
      </w:r>
      <w:proofErr w:type="gramEnd"/>
      <w:r w:rsidRPr="00ED64E3">
        <w:rPr>
          <w:color w:val="auto"/>
          <w:szCs w:val="28"/>
          <w:lang w:val="en-US"/>
        </w:rPr>
        <w:t xml:space="preserve"> </w:t>
      </w:r>
      <w:r w:rsidRPr="00ED64E3">
        <w:rPr>
          <w:b/>
          <w:color w:val="auto"/>
          <w:szCs w:val="28"/>
          <w:lang w:val="en-US"/>
        </w:rPr>
        <w:t>O</w:t>
      </w:r>
      <w:r w:rsidRPr="00D91044">
        <w:rPr>
          <w:b/>
          <w:color w:val="auto"/>
          <w:szCs w:val="28"/>
        </w:rPr>
        <w:t>тк</w:t>
      </w:r>
      <w:r w:rsidRPr="00ED64E3">
        <w:rPr>
          <w:b/>
          <w:color w:val="auto"/>
          <w:szCs w:val="28"/>
          <w:lang w:val="en-US"/>
        </w:rPr>
        <w:t>p</w:t>
      </w:r>
      <w:r w:rsidRPr="00D91044">
        <w:rPr>
          <w:b/>
          <w:color w:val="auto"/>
          <w:szCs w:val="28"/>
        </w:rPr>
        <w:t>ыть</w:t>
      </w:r>
      <w:r w:rsidRPr="00ED64E3">
        <w:rPr>
          <w:b/>
          <w:color w:val="auto"/>
          <w:szCs w:val="28"/>
          <w:lang w:val="en-US"/>
        </w:rPr>
        <w:t xml:space="preserve"> </w:t>
      </w:r>
      <w:r w:rsidRPr="00ED64E3">
        <w:rPr>
          <w:color w:val="auto"/>
          <w:szCs w:val="28"/>
          <w:lang w:val="en-US"/>
        </w:rPr>
        <w:t xml:space="preserve">– </w:t>
      </w:r>
      <w:r w:rsidRPr="00ED64E3">
        <w:rPr>
          <w:b/>
          <w:color w:val="auto"/>
          <w:szCs w:val="28"/>
          <w:lang w:val="en-US"/>
        </w:rPr>
        <w:t xml:space="preserve">Ochish </w:t>
      </w:r>
      <w:r w:rsidRPr="00ED64E3">
        <w:rPr>
          <w:color w:val="auto"/>
          <w:szCs w:val="28"/>
          <w:lang w:val="en-US"/>
        </w:rPr>
        <w:t>buyru</w:t>
      </w:r>
      <w:r w:rsidR="00ED64E3">
        <w:rPr>
          <w:color w:val="auto"/>
          <w:szCs w:val="28"/>
          <w:lang w:val="en-US"/>
        </w:rPr>
        <w:t>g</w:t>
      </w:r>
      <w:r w:rsidRPr="00ED64E3">
        <w:rPr>
          <w:color w:val="auto"/>
          <w:szCs w:val="28"/>
          <w:lang w:val="en-US"/>
        </w:rPr>
        <w:t xml:space="preserve">‘ini tanlaymiz. </w:t>
      </w:r>
      <w:r w:rsidRPr="00806535">
        <w:rPr>
          <w:color w:val="auto"/>
          <w:szCs w:val="28"/>
          <w:lang w:val="en-US"/>
        </w:rPr>
        <w:t xml:space="preserve">Qidirayotgan hujjatimiz qayerda </w:t>
      </w:r>
      <w:proofErr w:type="gramStart"/>
      <w:r w:rsidRPr="00806535">
        <w:rPr>
          <w:color w:val="auto"/>
          <w:szCs w:val="28"/>
          <w:lang w:val="en-US"/>
        </w:rPr>
        <w:t>bo‘lsa</w:t>
      </w:r>
      <w:proofErr w:type="gramEnd"/>
      <w:r w:rsidRPr="00806535">
        <w:rPr>
          <w:color w:val="auto"/>
          <w:szCs w:val="28"/>
          <w:lang w:val="en-US"/>
        </w:rPr>
        <w:t xml:space="preserve"> shu papkaga kirib, hujjatimizni tanlaymiz. Bu hujjatni ochishimiz uchun esa, bu hujjatning ustiga sichqoncha kursori bilan ikki </w:t>
      </w:r>
      <w:proofErr w:type="gramStart"/>
      <w:r w:rsidRPr="00806535">
        <w:rPr>
          <w:color w:val="auto"/>
          <w:szCs w:val="28"/>
          <w:lang w:val="en-US"/>
        </w:rPr>
        <w:t>marta</w:t>
      </w:r>
      <w:proofErr w:type="gramEnd"/>
      <w:r w:rsidRPr="00806535">
        <w:rPr>
          <w:color w:val="auto"/>
          <w:szCs w:val="28"/>
          <w:lang w:val="en-US"/>
        </w:rPr>
        <w:t xml:space="preserve"> chertishim yoki bir marta chertib, </w:t>
      </w:r>
      <w:r w:rsidRPr="00806535">
        <w:rPr>
          <w:b/>
          <w:color w:val="auto"/>
          <w:szCs w:val="28"/>
          <w:lang w:val="en-US"/>
        </w:rPr>
        <w:t>O</w:t>
      </w:r>
      <w:r w:rsidRPr="00D91044">
        <w:rPr>
          <w:b/>
          <w:color w:val="auto"/>
          <w:szCs w:val="28"/>
        </w:rPr>
        <w:t>тк</w:t>
      </w:r>
      <w:r w:rsidRPr="00806535">
        <w:rPr>
          <w:b/>
          <w:color w:val="auto"/>
          <w:szCs w:val="28"/>
          <w:lang w:val="en-US"/>
        </w:rPr>
        <w:t>p</w:t>
      </w:r>
      <w:r w:rsidRPr="00D91044">
        <w:rPr>
          <w:b/>
          <w:color w:val="auto"/>
          <w:szCs w:val="28"/>
        </w:rPr>
        <w:t>ыть</w:t>
      </w:r>
      <w:r w:rsidRPr="00806535">
        <w:rPr>
          <w:b/>
          <w:color w:val="auto"/>
          <w:szCs w:val="28"/>
          <w:lang w:val="en-US"/>
        </w:rPr>
        <w:t xml:space="preserve"> – Ochish </w:t>
      </w:r>
      <w:r w:rsidRPr="00806535">
        <w:rPr>
          <w:color w:val="auto"/>
          <w:szCs w:val="28"/>
          <w:lang w:val="en-US"/>
        </w:rPr>
        <w:t xml:space="preserve">tugmasiga chertishim mumkin. </w:t>
      </w:r>
    </w:p>
    <w:p w:rsidR="00B45E59" w:rsidRPr="00D91044" w:rsidRDefault="008D3E2E" w:rsidP="00773CE2">
      <w:pPr>
        <w:spacing w:after="0" w:line="276" w:lineRule="auto"/>
        <w:ind w:left="0" w:right="0" w:firstLine="0"/>
        <w:rPr>
          <w:color w:val="auto"/>
          <w:szCs w:val="28"/>
          <w:lang w:val="en-US"/>
        </w:rPr>
      </w:pPr>
      <w:proofErr w:type="gramStart"/>
      <w:r w:rsidRPr="00806535">
        <w:rPr>
          <w:color w:val="auto"/>
          <w:szCs w:val="28"/>
          <w:lang w:val="en-US"/>
        </w:rPr>
        <w:t xml:space="preserve">Xo‘sh, mavzuimizni </w:t>
      </w:r>
      <w:r w:rsidRPr="00D91044">
        <w:rPr>
          <w:b/>
          <w:color w:val="auto"/>
          <w:szCs w:val="28"/>
        </w:rPr>
        <w:t>Лин</w:t>
      </w:r>
      <w:r w:rsidRPr="00806535">
        <w:rPr>
          <w:b/>
          <w:color w:val="auto"/>
          <w:szCs w:val="28"/>
          <w:lang w:val="en-US"/>
        </w:rPr>
        <w:t>e</w:t>
      </w:r>
      <w:r w:rsidRPr="00D91044">
        <w:rPr>
          <w:b/>
          <w:color w:val="auto"/>
          <w:szCs w:val="28"/>
        </w:rPr>
        <w:t>йк</w:t>
      </w:r>
      <w:r w:rsidRPr="00806535">
        <w:rPr>
          <w:b/>
          <w:color w:val="auto"/>
          <w:szCs w:val="28"/>
          <w:lang w:val="en-US"/>
        </w:rPr>
        <w:t xml:space="preserve">a – Chizg‘ich </w:t>
      </w:r>
      <w:r w:rsidRPr="00806535">
        <w:rPr>
          <w:color w:val="auto"/>
          <w:szCs w:val="28"/>
          <w:lang w:val="en-US"/>
        </w:rPr>
        <w:t>larni o‘rganishdan boshlaymiz.</w:t>
      </w:r>
      <w:proofErr w:type="gramEnd"/>
      <w:r w:rsidRPr="00806535">
        <w:rPr>
          <w:color w:val="auto"/>
          <w:szCs w:val="28"/>
          <w:lang w:val="en-US"/>
        </w:rPr>
        <w:t xml:space="preserve"> </w:t>
      </w:r>
      <w:r w:rsidRPr="00D91044">
        <w:rPr>
          <w:b/>
          <w:color w:val="auto"/>
          <w:szCs w:val="28"/>
        </w:rPr>
        <w:t>Лин</w:t>
      </w:r>
      <w:proofErr w:type="gramStart"/>
      <w:r w:rsidRPr="00D91044">
        <w:rPr>
          <w:b/>
          <w:color w:val="auto"/>
          <w:szCs w:val="28"/>
          <w:lang w:val="en-US"/>
        </w:rPr>
        <w:t>e</w:t>
      </w:r>
      <w:proofErr w:type="gramEnd"/>
      <w:r w:rsidRPr="00D91044">
        <w:rPr>
          <w:b/>
          <w:color w:val="auto"/>
          <w:szCs w:val="28"/>
        </w:rPr>
        <w:t>йк</w:t>
      </w:r>
      <w:r w:rsidRPr="00D91044">
        <w:rPr>
          <w:b/>
          <w:color w:val="auto"/>
          <w:szCs w:val="28"/>
          <w:lang w:val="en-US"/>
        </w:rPr>
        <w:t xml:space="preserve">a </w:t>
      </w:r>
      <w:r w:rsidRPr="00D91044">
        <w:rPr>
          <w:color w:val="auto"/>
          <w:szCs w:val="28"/>
          <w:lang w:val="en-US"/>
        </w:rPr>
        <w:t xml:space="preserve">larning vazifasi – Bizga hujjatning vertikal va gorizontal chiziqlar </w:t>
      </w:r>
      <w:r w:rsidRPr="00D91044">
        <w:rPr>
          <w:color w:val="auto"/>
          <w:szCs w:val="28"/>
          <w:lang w:val="en-US"/>
        </w:rPr>
        <w:lastRenderedPageBreak/>
        <w:t xml:space="preserve">bo‘ylab, o‘lchamini ko‘rsatishdan iborat. Dasturning odatiy holatida </w:t>
      </w:r>
      <w:r w:rsidRPr="00D91044">
        <w:rPr>
          <w:b/>
          <w:color w:val="auto"/>
          <w:szCs w:val="28"/>
        </w:rPr>
        <w:t>Лин</w:t>
      </w:r>
      <w:r w:rsidRPr="00D91044">
        <w:rPr>
          <w:b/>
          <w:color w:val="auto"/>
          <w:szCs w:val="28"/>
          <w:lang w:val="en-US"/>
        </w:rPr>
        <w:t>e</w:t>
      </w:r>
      <w:r w:rsidRPr="00D91044">
        <w:rPr>
          <w:b/>
          <w:color w:val="auto"/>
          <w:szCs w:val="28"/>
        </w:rPr>
        <w:t>йк</w:t>
      </w:r>
      <w:r w:rsidRPr="00D91044">
        <w:rPr>
          <w:b/>
          <w:color w:val="auto"/>
          <w:szCs w:val="28"/>
          <w:lang w:val="en-US"/>
        </w:rPr>
        <w:t xml:space="preserve">a </w:t>
      </w:r>
      <w:proofErr w:type="gramStart"/>
      <w:r w:rsidRPr="00D91044">
        <w:rPr>
          <w:color w:val="auto"/>
          <w:szCs w:val="28"/>
          <w:lang w:val="en-US"/>
        </w:rPr>
        <w:t>lar</w:t>
      </w:r>
      <w:proofErr w:type="gramEnd"/>
      <w:r w:rsidRPr="00D91044">
        <w:rPr>
          <w:color w:val="auto"/>
          <w:szCs w:val="28"/>
          <w:lang w:val="en-US"/>
        </w:rPr>
        <w:t xml:space="preserve"> yashirilgan holatda bo‘ladi. Xuddi, quyida 1-rasmda keltirilgani kabi: </w:t>
      </w:r>
    </w:p>
    <w:p w:rsidR="00B45E59" w:rsidRPr="00D91044" w:rsidRDefault="008D3E2E" w:rsidP="00773CE2">
      <w:pPr>
        <w:spacing w:after="0" w:line="276" w:lineRule="auto"/>
        <w:ind w:left="0" w:right="0" w:firstLine="0"/>
        <w:rPr>
          <w:color w:val="auto"/>
          <w:szCs w:val="28"/>
          <w:lang w:val="en-US"/>
        </w:rPr>
      </w:pPr>
      <w:r w:rsidRPr="00D91044">
        <w:rPr>
          <w:color w:val="auto"/>
          <w:szCs w:val="28"/>
        </w:rPr>
        <w:t>Лин</w:t>
      </w:r>
      <w:proofErr w:type="gramStart"/>
      <w:r w:rsidRPr="00D91044">
        <w:rPr>
          <w:color w:val="auto"/>
          <w:szCs w:val="28"/>
          <w:lang w:val="en-US"/>
        </w:rPr>
        <w:t>e</w:t>
      </w:r>
      <w:proofErr w:type="gramEnd"/>
      <w:r w:rsidRPr="00D91044">
        <w:rPr>
          <w:color w:val="auto"/>
          <w:szCs w:val="28"/>
        </w:rPr>
        <w:t>йк</w:t>
      </w:r>
      <w:r w:rsidRPr="00D91044">
        <w:rPr>
          <w:color w:val="auto"/>
          <w:szCs w:val="28"/>
          <w:lang w:val="en-US"/>
        </w:rPr>
        <w:t xml:space="preserve">an </w:t>
      </w:r>
      <w:r w:rsidRPr="00D91044">
        <w:rPr>
          <w:b/>
          <w:color w:val="auto"/>
          <w:szCs w:val="28"/>
          <w:lang w:val="en-US"/>
        </w:rPr>
        <w:t>B</w:t>
      </w:r>
      <w:r w:rsidRPr="00D91044">
        <w:rPr>
          <w:b/>
          <w:color w:val="auto"/>
          <w:szCs w:val="28"/>
        </w:rPr>
        <w:t>ид</w:t>
      </w:r>
      <w:r w:rsidRPr="00D91044">
        <w:rPr>
          <w:b/>
          <w:color w:val="auto"/>
          <w:szCs w:val="28"/>
          <w:lang w:val="en-US"/>
        </w:rPr>
        <w:t xml:space="preserve"> – K</w:t>
      </w:r>
      <w:r w:rsidRPr="00D91044">
        <w:rPr>
          <w:b/>
          <w:color w:val="auto"/>
          <w:szCs w:val="28"/>
        </w:rPr>
        <w:t>о</w:t>
      </w:r>
      <w:r w:rsidRPr="00D91044">
        <w:rPr>
          <w:b/>
          <w:color w:val="auto"/>
          <w:szCs w:val="28"/>
          <w:lang w:val="en-US"/>
        </w:rPr>
        <w:t xml:space="preserve">‘rinish </w:t>
      </w:r>
      <w:r w:rsidRPr="00D91044">
        <w:rPr>
          <w:color w:val="auto"/>
          <w:szCs w:val="28"/>
          <w:lang w:val="en-US"/>
        </w:rPr>
        <w:t xml:space="preserve">qismiga o‘tib, </w:t>
      </w:r>
      <w:r w:rsidRPr="00D91044">
        <w:rPr>
          <w:i/>
          <w:color w:val="auto"/>
          <w:szCs w:val="28"/>
          <w:lang w:val="en-US"/>
        </w:rPr>
        <w:t xml:space="preserve">Ms Word 2007 </w:t>
      </w:r>
      <w:r w:rsidRPr="00D91044">
        <w:rPr>
          <w:color w:val="auto"/>
          <w:szCs w:val="28"/>
          <w:lang w:val="en-US"/>
        </w:rPr>
        <w:t xml:space="preserve">da </w:t>
      </w:r>
      <w:r w:rsidRPr="00D91044">
        <w:rPr>
          <w:b/>
          <w:color w:val="auto"/>
          <w:szCs w:val="28"/>
        </w:rPr>
        <w:t>П</w:t>
      </w:r>
      <w:r w:rsidRPr="00D91044">
        <w:rPr>
          <w:b/>
          <w:color w:val="auto"/>
          <w:szCs w:val="28"/>
          <w:lang w:val="en-US"/>
        </w:rPr>
        <w:t>o</w:t>
      </w:r>
      <w:r w:rsidRPr="00D91044">
        <w:rPr>
          <w:b/>
          <w:color w:val="auto"/>
          <w:szCs w:val="28"/>
        </w:rPr>
        <w:t>к</w:t>
      </w:r>
      <w:r w:rsidRPr="00D91044">
        <w:rPr>
          <w:b/>
          <w:color w:val="auto"/>
          <w:szCs w:val="28"/>
          <w:lang w:val="en-US"/>
        </w:rPr>
        <w:t>a</w:t>
      </w:r>
      <w:r w:rsidRPr="00D91044">
        <w:rPr>
          <w:b/>
          <w:color w:val="auto"/>
          <w:szCs w:val="28"/>
        </w:rPr>
        <w:t>з</w:t>
      </w:r>
      <w:r w:rsidRPr="00D91044">
        <w:rPr>
          <w:b/>
          <w:color w:val="auto"/>
          <w:szCs w:val="28"/>
          <w:lang w:val="en-US"/>
        </w:rPr>
        <w:t>a</w:t>
      </w:r>
      <w:r w:rsidRPr="00D91044">
        <w:rPr>
          <w:b/>
          <w:color w:val="auto"/>
          <w:szCs w:val="28"/>
        </w:rPr>
        <w:t>ть</w:t>
      </w:r>
      <w:r w:rsidRPr="00D91044">
        <w:rPr>
          <w:b/>
          <w:color w:val="auto"/>
          <w:szCs w:val="28"/>
          <w:lang w:val="en-US"/>
        </w:rPr>
        <w:t xml:space="preserve"> </w:t>
      </w:r>
      <w:r w:rsidRPr="00D91044">
        <w:rPr>
          <w:b/>
          <w:color w:val="auto"/>
          <w:szCs w:val="28"/>
        </w:rPr>
        <w:t>или</w:t>
      </w:r>
      <w:r w:rsidRPr="00D91044">
        <w:rPr>
          <w:b/>
          <w:color w:val="auto"/>
          <w:szCs w:val="28"/>
          <w:lang w:val="en-US"/>
        </w:rPr>
        <w:t xml:space="preserve"> c</w:t>
      </w:r>
      <w:r w:rsidRPr="00D91044">
        <w:rPr>
          <w:b/>
          <w:color w:val="auto"/>
          <w:szCs w:val="28"/>
        </w:rPr>
        <w:t>к</w:t>
      </w:r>
      <w:r w:rsidRPr="00D91044">
        <w:rPr>
          <w:b/>
          <w:color w:val="auto"/>
          <w:szCs w:val="28"/>
          <w:lang w:val="en-US"/>
        </w:rPr>
        <w:t>p</w:t>
      </w:r>
      <w:r w:rsidRPr="00D91044">
        <w:rPr>
          <w:b/>
          <w:color w:val="auto"/>
          <w:szCs w:val="28"/>
        </w:rPr>
        <w:t>ыть</w:t>
      </w:r>
      <w:r w:rsidRPr="00D91044">
        <w:rPr>
          <w:b/>
          <w:color w:val="auto"/>
          <w:szCs w:val="28"/>
          <w:lang w:val="en-US"/>
        </w:rPr>
        <w:t xml:space="preserve"> – K</w:t>
      </w:r>
      <w:r w:rsidRPr="00D91044">
        <w:rPr>
          <w:b/>
          <w:color w:val="auto"/>
          <w:szCs w:val="28"/>
        </w:rPr>
        <w:t>о</w:t>
      </w:r>
      <w:r w:rsidRPr="00D91044">
        <w:rPr>
          <w:b/>
          <w:color w:val="auto"/>
          <w:szCs w:val="28"/>
          <w:lang w:val="en-US"/>
        </w:rPr>
        <w:t>‘rsatish yoki yashirish</w:t>
      </w:r>
      <w:r w:rsidRPr="00D91044">
        <w:rPr>
          <w:color w:val="auto"/>
          <w:szCs w:val="28"/>
          <w:lang w:val="en-US"/>
        </w:rPr>
        <w:t xml:space="preserve">, </w:t>
      </w:r>
      <w:r w:rsidRPr="00D91044">
        <w:rPr>
          <w:i/>
          <w:color w:val="auto"/>
          <w:szCs w:val="28"/>
          <w:lang w:val="en-US"/>
        </w:rPr>
        <w:t xml:space="preserve">Ms Word 2016 </w:t>
      </w:r>
      <w:r w:rsidRPr="00D91044">
        <w:rPr>
          <w:color w:val="auto"/>
          <w:szCs w:val="28"/>
          <w:lang w:val="en-US"/>
        </w:rPr>
        <w:t xml:space="preserve">da esa </w:t>
      </w:r>
      <w:r w:rsidRPr="00D91044">
        <w:rPr>
          <w:b/>
          <w:color w:val="auto"/>
          <w:szCs w:val="28"/>
        </w:rPr>
        <w:t>П</w:t>
      </w:r>
      <w:r w:rsidRPr="00D91044">
        <w:rPr>
          <w:b/>
          <w:color w:val="auto"/>
          <w:szCs w:val="28"/>
          <w:lang w:val="en-US"/>
        </w:rPr>
        <w:t>o</w:t>
      </w:r>
      <w:r w:rsidRPr="00D91044">
        <w:rPr>
          <w:b/>
          <w:color w:val="auto"/>
          <w:szCs w:val="28"/>
        </w:rPr>
        <w:t>к</w:t>
      </w:r>
      <w:r w:rsidRPr="00D91044">
        <w:rPr>
          <w:b/>
          <w:color w:val="auto"/>
          <w:szCs w:val="28"/>
          <w:lang w:val="en-US"/>
        </w:rPr>
        <w:t>a</w:t>
      </w:r>
      <w:r w:rsidRPr="00D91044">
        <w:rPr>
          <w:b/>
          <w:color w:val="auto"/>
          <w:szCs w:val="28"/>
        </w:rPr>
        <w:t>з</w:t>
      </w:r>
      <w:r w:rsidRPr="00D91044">
        <w:rPr>
          <w:b/>
          <w:color w:val="auto"/>
          <w:szCs w:val="28"/>
          <w:lang w:val="en-US"/>
        </w:rPr>
        <w:t>a</w:t>
      </w:r>
      <w:r w:rsidRPr="00D91044">
        <w:rPr>
          <w:b/>
          <w:color w:val="auto"/>
          <w:szCs w:val="28"/>
        </w:rPr>
        <w:t>ть</w:t>
      </w:r>
      <w:r w:rsidRPr="00D91044">
        <w:rPr>
          <w:b/>
          <w:color w:val="auto"/>
          <w:szCs w:val="28"/>
          <w:lang w:val="en-US"/>
        </w:rPr>
        <w:t xml:space="preserve"> – K</w:t>
      </w:r>
      <w:r w:rsidRPr="00D91044">
        <w:rPr>
          <w:b/>
          <w:color w:val="auto"/>
          <w:szCs w:val="28"/>
        </w:rPr>
        <w:t>о</w:t>
      </w:r>
      <w:r w:rsidRPr="00D91044">
        <w:rPr>
          <w:b/>
          <w:color w:val="auto"/>
          <w:szCs w:val="28"/>
          <w:lang w:val="en-US"/>
        </w:rPr>
        <w:t xml:space="preserve">‘rsatish </w:t>
      </w:r>
      <w:r w:rsidRPr="00D91044">
        <w:rPr>
          <w:color w:val="auto"/>
          <w:szCs w:val="28"/>
          <w:lang w:val="en-US"/>
        </w:rPr>
        <w:t xml:space="preserve">guruhidagi </w:t>
      </w:r>
      <w:r w:rsidRPr="00D91044">
        <w:rPr>
          <w:b/>
          <w:color w:val="auto"/>
          <w:szCs w:val="28"/>
        </w:rPr>
        <w:t>Лин</w:t>
      </w:r>
      <w:r w:rsidRPr="00D91044">
        <w:rPr>
          <w:b/>
          <w:color w:val="auto"/>
          <w:szCs w:val="28"/>
          <w:lang w:val="en-US"/>
        </w:rPr>
        <w:t>e</w:t>
      </w:r>
      <w:r w:rsidRPr="00D91044">
        <w:rPr>
          <w:b/>
          <w:color w:val="auto"/>
          <w:szCs w:val="28"/>
        </w:rPr>
        <w:t>йк</w:t>
      </w:r>
      <w:r w:rsidRPr="00D91044">
        <w:rPr>
          <w:b/>
          <w:color w:val="auto"/>
          <w:szCs w:val="28"/>
          <w:lang w:val="en-US"/>
        </w:rPr>
        <w:t xml:space="preserve">a </w:t>
      </w:r>
      <w:r w:rsidRPr="00D91044">
        <w:rPr>
          <w:color w:val="auto"/>
          <w:szCs w:val="28"/>
          <w:lang w:val="en-US"/>
        </w:rPr>
        <w:t xml:space="preserve">tugmasini faollashtiramiz (quyida, </w:t>
      </w:r>
      <w:r w:rsidR="00F2125C">
        <w:rPr>
          <w:color w:val="auto"/>
          <w:szCs w:val="28"/>
          <w:lang w:val="en-US"/>
        </w:rPr>
        <w:t>9</w:t>
      </w:r>
      <w:r w:rsidRPr="00D91044">
        <w:rPr>
          <w:color w:val="auto"/>
          <w:szCs w:val="28"/>
          <w:lang w:val="en-US"/>
        </w:rPr>
        <w:t xml:space="preserve">- rasmda keltirilgan).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274FEF3D" wp14:editId="4099CF6D">
                <wp:extent cx="5716270" cy="1526539"/>
                <wp:effectExtent l="0" t="0" r="0" b="0"/>
                <wp:docPr id="393132" name="Group 393132"/>
                <wp:cNvGraphicFramePr/>
                <a:graphic xmlns:a="http://schemas.openxmlformats.org/drawingml/2006/main">
                  <a:graphicData uri="http://schemas.microsoft.com/office/word/2010/wordprocessingGroup">
                    <wpg:wgp>
                      <wpg:cNvGrpSpPr/>
                      <wpg:grpSpPr>
                        <a:xfrm>
                          <a:off x="0" y="0"/>
                          <a:ext cx="5716270" cy="1526539"/>
                          <a:chOff x="0" y="0"/>
                          <a:chExt cx="5716270" cy="1526539"/>
                        </a:xfrm>
                      </wpg:grpSpPr>
                      <pic:pic xmlns:pic="http://schemas.openxmlformats.org/drawingml/2006/picture">
                        <pic:nvPicPr>
                          <pic:cNvPr id="10168" name="Picture 10168"/>
                          <pic:cNvPicPr/>
                        </pic:nvPicPr>
                        <pic:blipFill>
                          <a:blip r:embed="rId56"/>
                          <a:stretch>
                            <a:fillRect/>
                          </a:stretch>
                        </pic:blipFill>
                        <pic:spPr>
                          <a:xfrm>
                            <a:off x="59690" y="41910"/>
                            <a:ext cx="2447290" cy="953770"/>
                          </a:xfrm>
                          <a:prstGeom prst="rect">
                            <a:avLst/>
                          </a:prstGeom>
                        </pic:spPr>
                      </pic:pic>
                      <pic:pic xmlns:pic="http://schemas.openxmlformats.org/drawingml/2006/picture">
                        <pic:nvPicPr>
                          <pic:cNvPr id="10170" name="Picture 10170"/>
                          <pic:cNvPicPr/>
                        </pic:nvPicPr>
                        <pic:blipFill>
                          <a:blip r:embed="rId57"/>
                          <a:stretch>
                            <a:fillRect/>
                          </a:stretch>
                        </pic:blipFill>
                        <pic:spPr>
                          <a:xfrm>
                            <a:off x="3069590" y="524510"/>
                            <a:ext cx="2597151" cy="947420"/>
                          </a:xfrm>
                          <a:prstGeom prst="rect">
                            <a:avLst/>
                          </a:prstGeom>
                        </pic:spPr>
                      </pic:pic>
                      <wps:wsp>
                        <wps:cNvPr id="10171" name="Shape 10171"/>
                        <wps:cNvSpPr/>
                        <wps:spPr>
                          <a:xfrm>
                            <a:off x="2560320" y="49530"/>
                            <a:ext cx="1192530" cy="425450"/>
                          </a:xfrm>
                          <a:custGeom>
                            <a:avLst/>
                            <a:gdLst/>
                            <a:ahLst/>
                            <a:cxnLst/>
                            <a:rect l="0" t="0" r="0" b="0"/>
                            <a:pathLst>
                              <a:path w="1192530" h="425450">
                                <a:moveTo>
                                  <a:pt x="311150" y="0"/>
                                </a:moveTo>
                                <a:lnTo>
                                  <a:pt x="311150" y="106045"/>
                                </a:lnTo>
                                <a:lnTo>
                                  <a:pt x="1192530" y="106045"/>
                                </a:lnTo>
                                <a:lnTo>
                                  <a:pt x="1192530" y="318770"/>
                                </a:lnTo>
                                <a:lnTo>
                                  <a:pt x="311150" y="318770"/>
                                </a:lnTo>
                                <a:lnTo>
                                  <a:pt x="311150" y="425450"/>
                                </a:lnTo>
                                <a:lnTo>
                                  <a:pt x="0" y="212725"/>
                                </a:lnTo>
                                <a:lnTo>
                                  <a:pt x="311150"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0172" name="Shape 10172"/>
                        <wps:cNvSpPr/>
                        <wps:spPr>
                          <a:xfrm>
                            <a:off x="2560320" y="49530"/>
                            <a:ext cx="1192530" cy="425450"/>
                          </a:xfrm>
                          <a:custGeom>
                            <a:avLst/>
                            <a:gdLst/>
                            <a:ahLst/>
                            <a:cxnLst/>
                            <a:rect l="0" t="0" r="0" b="0"/>
                            <a:pathLst>
                              <a:path w="1192530" h="425450">
                                <a:moveTo>
                                  <a:pt x="0" y="212725"/>
                                </a:moveTo>
                                <a:lnTo>
                                  <a:pt x="311150" y="0"/>
                                </a:lnTo>
                                <a:lnTo>
                                  <a:pt x="311150" y="106045"/>
                                </a:lnTo>
                                <a:lnTo>
                                  <a:pt x="1192530" y="106045"/>
                                </a:lnTo>
                                <a:lnTo>
                                  <a:pt x="1192530" y="318770"/>
                                </a:lnTo>
                                <a:lnTo>
                                  <a:pt x="311150" y="318770"/>
                                </a:lnTo>
                                <a:lnTo>
                                  <a:pt x="311150" y="425450"/>
                                </a:lnTo>
                                <a:lnTo>
                                  <a:pt x="0" y="212725"/>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0173" name="Shape 10173"/>
                        <wps:cNvSpPr/>
                        <wps:spPr>
                          <a:xfrm>
                            <a:off x="1710690" y="1007109"/>
                            <a:ext cx="1200150" cy="468630"/>
                          </a:xfrm>
                          <a:custGeom>
                            <a:avLst/>
                            <a:gdLst/>
                            <a:ahLst/>
                            <a:cxnLst/>
                            <a:rect l="0" t="0" r="0" b="0"/>
                            <a:pathLst>
                              <a:path w="1200150" h="468630">
                                <a:moveTo>
                                  <a:pt x="842645" y="0"/>
                                </a:moveTo>
                                <a:lnTo>
                                  <a:pt x="1200150" y="234315"/>
                                </a:lnTo>
                                <a:lnTo>
                                  <a:pt x="842645" y="468630"/>
                                </a:lnTo>
                                <a:lnTo>
                                  <a:pt x="842645" y="351155"/>
                                </a:lnTo>
                                <a:lnTo>
                                  <a:pt x="0" y="351155"/>
                                </a:lnTo>
                                <a:lnTo>
                                  <a:pt x="0" y="116840"/>
                                </a:lnTo>
                                <a:lnTo>
                                  <a:pt x="842645" y="116840"/>
                                </a:lnTo>
                                <a:lnTo>
                                  <a:pt x="842645"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0174" name="Shape 10174"/>
                        <wps:cNvSpPr/>
                        <wps:spPr>
                          <a:xfrm>
                            <a:off x="1710690" y="1007109"/>
                            <a:ext cx="1200150" cy="468630"/>
                          </a:xfrm>
                          <a:custGeom>
                            <a:avLst/>
                            <a:gdLst/>
                            <a:ahLst/>
                            <a:cxnLst/>
                            <a:rect l="0" t="0" r="0" b="0"/>
                            <a:pathLst>
                              <a:path w="1200150" h="468630">
                                <a:moveTo>
                                  <a:pt x="0" y="116840"/>
                                </a:moveTo>
                                <a:lnTo>
                                  <a:pt x="842645" y="116840"/>
                                </a:lnTo>
                                <a:lnTo>
                                  <a:pt x="842645" y="0"/>
                                </a:lnTo>
                                <a:lnTo>
                                  <a:pt x="1200150" y="234315"/>
                                </a:lnTo>
                                <a:lnTo>
                                  <a:pt x="842645" y="468630"/>
                                </a:lnTo>
                                <a:lnTo>
                                  <a:pt x="842645" y="351155"/>
                                </a:lnTo>
                                <a:lnTo>
                                  <a:pt x="0" y="351155"/>
                                </a:lnTo>
                                <a:lnTo>
                                  <a:pt x="0" y="116840"/>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0176" name="Picture 10176"/>
                          <pic:cNvPicPr/>
                        </pic:nvPicPr>
                        <pic:blipFill>
                          <a:blip r:embed="rId58"/>
                          <a:stretch>
                            <a:fillRect/>
                          </a:stretch>
                        </pic:blipFill>
                        <pic:spPr>
                          <a:xfrm>
                            <a:off x="2600960" y="648970"/>
                            <a:ext cx="359410" cy="289560"/>
                          </a:xfrm>
                          <a:prstGeom prst="rect">
                            <a:avLst/>
                          </a:prstGeom>
                        </pic:spPr>
                      </pic:pic>
                      <wps:wsp>
                        <wps:cNvPr id="10177" name="Shape 10177"/>
                        <wps:cNvSpPr/>
                        <wps:spPr>
                          <a:xfrm>
                            <a:off x="71120" y="421639"/>
                            <a:ext cx="515620" cy="158750"/>
                          </a:xfrm>
                          <a:custGeom>
                            <a:avLst/>
                            <a:gdLst/>
                            <a:ahLst/>
                            <a:cxnLst/>
                            <a:rect l="0" t="0" r="0" b="0"/>
                            <a:pathLst>
                              <a:path w="515620" h="158750">
                                <a:moveTo>
                                  <a:pt x="0" y="158750"/>
                                </a:moveTo>
                                <a:lnTo>
                                  <a:pt x="515620" y="158750"/>
                                </a:lnTo>
                                <a:lnTo>
                                  <a:pt x="515620" y="0"/>
                                </a:lnTo>
                                <a:lnTo>
                                  <a:pt x="0" y="0"/>
                                </a:lnTo>
                                <a:lnTo>
                                  <a:pt x="0" y="1587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78" name="Shape 10178"/>
                        <wps:cNvSpPr/>
                        <wps:spPr>
                          <a:xfrm>
                            <a:off x="3081020" y="891539"/>
                            <a:ext cx="515620" cy="158750"/>
                          </a:xfrm>
                          <a:custGeom>
                            <a:avLst/>
                            <a:gdLst/>
                            <a:ahLst/>
                            <a:cxnLst/>
                            <a:rect l="0" t="0" r="0" b="0"/>
                            <a:pathLst>
                              <a:path w="515620" h="158750">
                                <a:moveTo>
                                  <a:pt x="0" y="158750"/>
                                </a:moveTo>
                                <a:lnTo>
                                  <a:pt x="515620" y="158750"/>
                                </a:lnTo>
                                <a:lnTo>
                                  <a:pt x="515620" y="0"/>
                                </a:lnTo>
                                <a:lnTo>
                                  <a:pt x="0" y="0"/>
                                </a:lnTo>
                                <a:lnTo>
                                  <a:pt x="0" y="1587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79" name="Shape 10179"/>
                        <wps:cNvSpPr/>
                        <wps:spPr>
                          <a:xfrm>
                            <a:off x="71120" y="1221739"/>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180" name="Shape 10180"/>
                        <wps:cNvSpPr/>
                        <wps:spPr>
                          <a:xfrm>
                            <a:off x="52070" y="39370"/>
                            <a:ext cx="2448560" cy="966470"/>
                          </a:xfrm>
                          <a:custGeom>
                            <a:avLst/>
                            <a:gdLst/>
                            <a:ahLst/>
                            <a:cxnLst/>
                            <a:rect l="0" t="0" r="0" b="0"/>
                            <a:pathLst>
                              <a:path w="2448560" h="966470">
                                <a:moveTo>
                                  <a:pt x="0" y="966470"/>
                                </a:moveTo>
                                <a:lnTo>
                                  <a:pt x="2448560" y="966470"/>
                                </a:lnTo>
                                <a:lnTo>
                                  <a:pt x="2448560" y="0"/>
                                </a:lnTo>
                                <a:lnTo>
                                  <a:pt x="0" y="0"/>
                                </a:lnTo>
                                <a:lnTo>
                                  <a:pt x="0" y="96647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0181" name="Shape 10181"/>
                        <wps:cNvSpPr/>
                        <wps:spPr>
                          <a:xfrm>
                            <a:off x="3060700" y="528320"/>
                            <a:ext cx="2595880" cy="946150"/>
                          </a:xfrm>
                          <a:custGeom>
                            <a:avLst/>
                            <a:gdLst/>
                            <a:ahLst/>
                            <a:cxnLst/>
                            <a:rect l="0" t="0" r="0" b="0"/>
                            <a:pathLst>
                              <a:path w="2595880" h="946150">
                                <a:moveTo>
                                  <a:pt x="0" y="946150"/>
                                </a:moveTo>
                                <a:lnTo>
                                  <a:pt x="2595880" y="946150"/>
                                </a:lnTo>
                                <a:lnTo>
                                  <a:pt x="2595880" y="0"/>
                                </a:lnTo>
                                <a:lnTo>
                                  <a:pt x="0" y="0"/>
                                </a:lnTo>
                                <a:lnTo>
                                  <a:pt x="0" y="94615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0182" name="Shape 10182"/>
                        <wps:cNvSpPr/>
                        <wps:spPr>
                          <a:xfrm>
                            <a:off x="0" y="0"/>
                            <a:ext cx="5716270" cy="1526539"/>
                          </a:xfrm>
                          <a:custGeom>
                            <a:avLst/>
                            <a:gdLst/>
                            <a:ahLst/>
                            <a:cxnLst/>
                            <a:rect l="0" t="0" r="0" b="0"/>
                            <a:pathLst>
                              <a:path w="5716270" h="1526539">
                                <a:moveTo>
                                  <a:pt x="0" y="1526539"/>
                                </a:moveTo>
                                <a:lnTo>
                                  <a:pt x="5716270" y="1526539"/>
                                </a:lnTo>
                                <a:lnTo>
                                  <a:pt x="571627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184" name="Picture 10184"/>
                          <pic:cNvPicPr/>
                        </pic:nvPicPr>
                        <pic:blipFill>
                          <a:blip r:embed="rId59"/>
                          <a:stretch>
                            <a:fillRect/>
                          </a:stretch>
                        </pic:blipFill>
                        <pic:spPr>
                          <a:xfrm>
                            <a:off x="4064" y="5206"/>
                            <a:ext cx="5705856" cy="1514856"/>
                          </a:xfrm>
                          <a:prstGeom prst="rect">
                            <a:avLst/>
                          </a:prstGeom>
                        </pic:spPr>
                      </pic:pic>
                      <wps:wsp>
                        <wps:cNvPr id="10185" name="Rectangle 10185"/>
                        <wps:cNvSpPr/>
                        <wps:spPr>
                          <a:xfrm>
                            <a:off x="4369" y="12233"/>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86" name="Rectangle 10186"/>
                        <wps:cNvSpPr/>
                        <wps:spPr>
                          <a:xfrm>
                            <a:off x="2953004" y="213401"/>
                            <a:ext cx="413638" cy="148091"/>
                          </a:xfrm>
                          <a:prstGeom prst="rect">
                            <a:avLst/>
                          </a:prstGeom>
                          <a:ln>
                            <a:noFill/>
                          </a:ln>
                        </wps:spPr>
                        <wps:txbx>
                          <w:txbxContent>
                            <w:p w:rsidR="008D3E2E" w:rsidRDefault="008D3E2E">
                              <w:pPr>
                                <w:spacing w:after="160" w:line="259" w:lineRule="auto"/>
                                <w:ind w:left="0" w:right="0" w:firstLine="0"/>
                                <w:jc w:val="left"/>
                              </w:pPr>
                              <w:r>
                                <w:rPr>
                                  <w:sz w:val="16"/>
                                </w:rPr>
                                <w:t>Oldingi</w:t>
                              </w:r>
                            </w:p>
                          </w:txbxContent>
                        </wps:txbx>
                        <wps:bodyPr horzOverflow="overflow" vert="horz" lIns="0" tIns="0" rIns="0" bIns="0" rtlCol="0">
                          <a:noAutofit/>
                        </wps:bodyPr>
                      </wps:wsp>
                      <wps:wsp>
                        <wps:cNvPr id="10187" name="Rectangle 10187"/>
                        <wps:cNvSpPr/>
                        <wps:spPr>
                          <a:xfrm>
                            <a:off x="3263900" y="213401"/>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88" name="Rectangle 10188"/>
                        <wps:cNvSpPr/>
                        <wps:spPr>
                          <a:xfrm>
                            <a:off x="3285236" y="213401"/>
                            <a:ext cx="308489" cy="148091"/>
                          </a:xfrm>
                          <a:prstGeom prst="rect">
                            <a:avLst/>
                          </a:prstGeom>
                          <a:ln>
                            <a:noFill/>
                          </a:ln>
                        </wps:spPr>
                        <wps:txbx>
                          <w:txbxContent>
                            <w:p w:rsidR="008D3E2E" w:rsidRDefault="008D3E2E">
                              <w:pPr>
                                <w:spacing w:after="160" w:line="259" w:lineRule="auto"/>
                                <w:ind w:left="0" w:right="0" w:firstLine="0"/>
                                <w:jc w:val="left"/>
                              </w:pPr>
                              <w:r>
                                <w:rPr>
                                  <w:sz w:val="16"/>
                                </w:rPr>
                                <w:t>holati</w:t>
                              </w:r>
                            </w:p>
                          </w:txbxContent>
                        </wps:txbx>
                        <wps:bodyPr horzOverflow="overflow" vert="horz" lIns="0" tIns="0" rIns="0" bIns="0" rtlCol="0">
                          <a:noAutofit/>
                        </wps:bodyPr>
                      </wps:wsp>
                      <wps:wsp>
                        <wps:cNvPr id="10189" name="Rectangle 10189"/>
                        <wps:cNvSpPr/>
                        <wps:spPr>
                          <a:xfrm>
                            <a:off x="3517138" y="213401"/>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0" name="Rectangle 10190"/>
                        <wps:cNvSpPr/>
                        <wps:spPr>
                          <a:xfrm>
                            <a:off x="4369" y="329225"/>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1" name="Rectangle 10191"/>
                        <wps:cNvSpPr/>
                        <wps:spPr>
                          <a:xfrm>
                            <a:off x="4369" y="445049"/>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2" name="Rectangle 10192"/>
                        <wps:cNvSpPr/>
                        <wps:spPr>
                          <a:xfrm>
                            <a:off x="4369" y="564175"/>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3" name="Rectangle 10193"/>
                        <wps:cNvSpPr/>
                        <wps:spPr>
                          <a:xfrm>
                            <a:off x="4369" y="679999"/>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4" name="Rectangle 10194"/>
                        <wps:cNvSpPr/>
                        <wps:spPr>
                          <a:xfrm>
                            <a:off x="4369" y="795823"/>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5" name="Rectangle 10195"/>
                        <wps:cNvSpPr/>
                        <wps:spPr>
                          <a:xfrm>
                            <a:off x="4369" y="914695"/>
                            <a:ext cx="33444" cy="148090"/>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6" name="Rectangle 10196"/>
                        <wps:cNvSpPr/>
                        <wps:spPr>
                          <a:xfrm>
                            <a:off x="4369" y="1036557"/>
                            <a:ext cx="42565"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0197" name="Rectangle 10197"/>
                        <wps:cNvSpPr/>
                        <wps:spPr>
                          <a:xfrm>
                            <a:off x="1928622" y="1176823"/>
                            <a:ext cx="437851" cy="148091"/>
                          </a:xfrm>
                          <a:prstGeom prst="rect">
                            <a:avLst/>
                          </a:prstGeom>
                          <a:ln>
                            <a:noFill/>
                          </a:ln>
                        </wps:spPr>
                        <wps:txbx>
                          <w:txbxContent>
                            <w:p w:rsidR="008D3E2E" w:rsidRDefault="008D3E2E">
                              <w:pPr>
                                <w:spacing w:after="160" w:line="259" w:lineRule="auto"/>
                                <w:ind w:left="0" w:right="0" w:firstLine="0"/>
                                <w:jc w:val="left"/>
                              </w:pPr>
                              <w:r>
                                <w:rPr>
                                  <w:sz w:val="16"/>
                                </w:rPr>
                                <w:t>Keyingi</w:t>
                              </w:r>
                            </w:p>
                          </w:txbxContent>
                        </wps:txbx>
                        <wps:bodyPr horzOverflow="overflow" vert="horz" lIns="0" tIns="0" rIns="0" bIns="0" rtlCol="0">
                          <a:noAutofit/>
                        </wps:bodyPr>
                      </wps:wsp>
                      <wps:wsp>
                        <wps:cNvPr id="10198" name="Rectangle 10198"/>
                        <wps:cNvSpPr/>
                        <wps:spPr>
                          <a:xfrm>
                            <a:off x="2257806" y="1176823"/>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199" name="Rectangle 10199"/>
                        <wps:cNvSpPr/>
                        <wps:spPr>
                          <a:xfrm>
                            <a:off x="2279142" y="1176823"/>
                            <a:ext cx="308489" cy="148091"/>
                          </a:xfrm>
                          <a:prstGeom prst="rect">
                            <a:avLst/>
                          </a:prstGeom>
                          <a:ln>
                            <a:noFill/>
                          </a:ln>
                        </wps:spPr>
                        <wps:txbx>
                          <w:txbxContent>
                            <w:p w:rsidR="008D3E2E" w:rsidRDefault="008D3E2E">
                              <w:pPr>
                                <w:spacing w:after="160" w:line="259" w:lineRule="auto"/>
                                <w:ind w:left="0" w:right="0" w:firstLine="0"/>
                                <w:jc w:val="left"/>
                              </w:pPr>
                              <w:r>
                                <w:rPr>
                                  <w:sz w:val="16"/>
                                </w:rPr>
                                <w:t>holati</w:t>
                              </w:r>
                            </w:p>
                          </w:txbxContent>
                        </wps:txbx>
                        <wps:bodyPr horzOverflow="overflow" vert="horz" lIns="0" tIns="0" rIns="0" bIns="0" rtlCol="0">
                          <a:noAutofit/>
                        </wps:bodyPr>
                      </wps:wsp>
                      <wps:wsp>
                        <wps:cNvPr id="10200" name="Rectangle 10200"/>
                        <wps:cNvSpPr/>
                        <wps:spPr>
                          <a:xfrm>
                            <a:off x="2510790" y="1176823"/>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201" name="Rectangle 10201"/>
                        <wps:cNvSpPr/>
                        <wps:spPr>
                          <a:xfrm>
                            <a:off x="178105" y="1285164"/>
                            <a:ext cx="77023" cy="170529"/>
                          </a:xfrm>
                          <a:prstGeom prst="rect">
                            <a:avLst/>
                          </a:prstGeom>
                          <a:ln>
                            <a:noFill/>
                          </a:ln>
                        </wps:spPr>
                        <wps:txbx>
                          <w:txbxContent>
                            <w:p w:rsidR="008D3E2E" w:rsidRPr="00F2125C" w:rsidRDefault="00F2125C">
                              <w:pPr>
                                <w:spacing w:after="160" w:line="259" w:lineRule="auto"/>
                                <w:ind w:left="0" w:right="0" w:firstLine="0"/>
                                <w:jc w:val="left"/>
                                <w:rPr>
                                  <w:lang w:val="en-US"/>
                                </w:rPr>
                              </w:pPr>
                              <w:r>
                                <w:rPr>
                                  <w:sz w:val="18"/>
                                  <w:lang w:val="en-US"/>
                                </w:rPr>
                                <w:t>9</w:t>
                              </w:r>
                            </w:p>
                          </w:txbxContent>
                        </wps:txbx>
                        <wps:bodyPr horzOverflow="overflow" vert="horz" lIns="0" tIns="0" rIns="0" bIns="0" rtlCol="0">
                          <a:noAutofit/>
                        </wps:bodyPr>
                      </wps:wsp>
                      <wps:wsp>
                        <wps:cNvPr id="10202" name="Rectangle 10202"/>
                        <wps:cNvSpPr/>
                        <wps:spPr>
                          <a:xfrm>
                            <a:off x="236017" y="1285164"/>
                            <a:ext cx="51299"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0203" name="Rectangle 10203"/>
                        <wps:cNvSpPr/>
                        <wps:spPr>
                          <a:xfrm>
                            <a:off x="275946" y="1285164"/>
                            <a:ext cx="293894"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0204" name="Rectangle 10204"/>
                        <wps:cNvSpPr/>
                        <wps:spPr>
                          <a:xfrm>
                            <a:off x="495427" y="1285164"/>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3132" o:spid="_x0000_s1139" style="width:450.1pt;height:120.2pt;mso-position-horizontal-relative:char;mso-position-vertical-relative:line" coordsize="57162,1526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Gc1NBYAATFx4hgAAAAASUVORK5CYIJQSwMECgAA&#10;AAAAAAAhAD4xFBAKPAAACjwAABQAAABkcnMvbWVkaWEvaW1hZ2UyLmpwZ//Y/+AAEEpGSUYAAQEB&#10;AGAAYAAA/9sAQwADAgIDAgIDAwMDBAMDBAUIBQUEBAUKBwcGCAwKDAwLCgsLDQ4SEA0OEQ4LCxAW&#10;EBETFBUVFQwPFxgWFBgSFBUU/9sAQwEDBAQFBAUJBQUJFA0LDRQUFBQUFBQUFBQUFBQUFBQUFBQU&#10;FBQUFBQUFBQUFBQUFBQUFBQUFBQUFBQUFBQUFBQU/8AAEQgAlwG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">
                <v:shape id="Picture 10168" o:spid="_x0000_s1140" type="#_x0000_t75" style="position:absolute;left:596;top:419;width:24473;height:95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xjdDGAAAA3gAAAA8AAABkcnMvZG93bnJldi54bWxEj0FrwzAMhe+D/gejwW6r07CFkdUto3TQ&#10;wi7L9gNErMVZYjnYXpv+++pQ2E3iPb33ab2d/ahOFFMf2MBqWYAiboPtuTPw/fX++AIqZWSLY2Ay&#10;cKEE283ibo21DWf+pFOTOyUhnGo04HKeaq1T68hjWoaJWLSfED1mWWOnbcSzhPtRl0VRaY89S4PD&#10;iXaO2qH58wYOrvkod7m/POkhVMfn4/63jIMxD/fz2yuoTHP+N9+uD1bwi1UlvPKOz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DGN0MYAAADeAAAADwAAAAAAAAAAAAAA&#10;AACfAgAAZHJzL2Rvd25yZXYueG1sUEsFBgAAAAAEAAQA9wAAAJIDAAAAAA==&#10;">
                  <v:imagedata r:id="rId60" o:title=""/>
                </v:shape>
                <v:shape id="Picture 10170" o:spid="_x0000_s1141" type="#_x0000_t75" style="position:absolute;left:30695;top:5245;width:25972;height:9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4XmXKAAAA3gAAAA8AAABkcnMvZG93bnJldi54bWxEj0FLw0AQhe8F/8MyQi9iNy1SNXZbRCkk&#10;lB6MXrwN2TGJyc6G7Nqm/fWdg9DbDPPmvfetNqPr1IGG0Hg2MJ8loIhLbxuuDHx9bu+fQIWIbLHz&#10;TAZOFGCzvpmsMLX+yB90KGKlxIRDigbqGPtU61DW5DDMfE8stx8/OIyyDpW2Ax7F3HV6kSRL7bBh&#10;Saixp7eayrb4cwa+d9ld/vvctqetz98fsmXMz+e9MdPb8fUFVKQxXsX/35mV+sn8UQAER2bQ6ws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Js4XmXKAAAA3gAAAA8AAAAAAAAA&#10;AAAAAAAAnwIAAGRycy9kb3ducmV2LnhtbFBLBQYAAAAABAAEAPcAAACWAwAAAAA=&#10;">
                  <v:imagedata r:id="rId61" o:title=""/>
                </v:shape>
                <v:shape id="Shape 10171" o:spid="_x0000_s1142" style="position:absolute;left:25603;top:495;width:11925;height:4254;visibility:visible;mso-wrap-style:square;v-text-anchor:top" coordsize="1192530,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ySrMAA&#10;AADeAAAADwAAAGRycy9kb3ducmV2LnhtbERPS4vCMBC+C/6HMAveNM0eVLpGWV0Fr76vQzPbFptJ&#10;aWKt/94Igrf5+J4zW3S2Ei01vnSsQY0SEMSZMyXnGo6HzXAKwgdkg5Vj0vAgD4t5vzfD1Lg776jd&#10;h1zEEPYpaihCqFMpfVaQRT9yNXHk/l1jMUTY5NI0eI/htpLfSTKWFkuODQXWtCoou+5vVkNQu7/L&#10;drls8/NaVtOrO50nD6X14Kv7/QERqAsf8du9NXF+oiYKXu/EG+T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qySrMAAAADeAAAADwAAAAAAAAAAAAAAAACYAgAAZHJzL2Rvd25y&#10;ZXYueG1sUEsFBgAAAAAEAAQA9QAAAIUDAAAAAA==&#10;" path="m311150,r,106045l1192530,106045r,212725l311150,318770r,106680l,212725,311150,xe" fillcolor="#5b9ad5" stroked="f" strokeweight="0">
                  <v:path arrowok="t" textboxrect="0,0,1192530,425450"/>
                </v:shape>
                <v:shape id="Shape 10172" o:spid="_x0000_s1143" style="position:absolute;left:25603;top:495;width:11925;height:4254;visibility:visible;mso-wrap-style:square;v-text-anchor:top" coordsize="1192530,4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ScsQA&#10;AADeAAAADwAAAGRycy9kb3ducmV2LnhtbERPTWvCQBC9F/wPywje6kYPSUldJRQFD6Y0tpfehuw0&#10;CWZnQ2bV9N93C4Xe5vE+Z7ObXK9uNErn2cBqmYAirr3tuDHw8X54fAIlAdli75kMfJPAbjt72GBu&#10;/Z0rup1Do2IIS44G2hCGXGupW3IoSz8QR+7Ljw5DhGOj7Yj3GO56vU6SVDvsODa0ONBLS/XlfHUG&#10;ysydpAn7sv6U6vXy5oq0k8KYxXwqnkEFmsK/+M99tHF+ssrW8PtOvEF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E0nLEAAAA3gAAAA8AAAAAAAAAAAAAAAAAmAIAAGRycy9k&#10;b3ducmV2LnhtbFBLBQYAAAAABAAEAPUAAACJAwAAAAA=&#10;" path="m,212725l311150,r,106045l1192530,106045r,212725l311150,318770r,106680l,212725xe" filled="f" strokecolor="#40709b" strokeweight="1pt">
                  <v:path arrowok="t" textboxrect="0,0,1192530,425450"/>
                </v:shape>
                <v:shape id="Shape 10173" o:spid="_x0000_s1144" style="position:absolute;left:17106;top:10071;width:12002;height:4686;visibility:visible;mso-wrap-style:square;v-text-anchor:top" coordsize="1200150,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Y28MA&#10;AADeAAAADwAAAGRycy9kb3ducmV2LnhtbERPS2vCQBC+F/wPywje6m4M1RJdJViK3lof9DxmxySY&#10;nQ3ZNab/vlso9DYf33NWm8E2oqfO1441JFMFgrhwpuZSw/n0/vwKwgdkg41j0vBNHjbr0dMKM+Me&#10;fKD+GEoRQ9hnqKEKoc2k9EVFFv3UtcSRu7rOYoiwK6Xp8BHDbSNnSs2lxZpjQ4UtbSsqbse71aBe&#10;2vvl46uR++uOeXaep/nnG2s9GQ/5EkSgIfyL/9x7E+erZJHC7zvx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Y28MAAADeAAAADwAAAAAAAAAAAAAAAACYAgAAZHJzL2Rv&#10;d25yZXYueG1sUEsFBgAAAAAEAAQA9QAAAIgDAAAAAA==&#10;" path="m842645,r357505,234315l842645,468630r,-117475l,351155,,116840r842645,l842645,xe" fillcolor="#5b9ad5" stroked="f" strokeweight="0">
                  <v:path arrowok="t" textboxrect="0,0,1200150,468630"/>
                </v:shape>
                <v:shape id="Shape 10174" o:spid="_x0000_s1145" style="position:absolute;left:17106;top:10071;width:12002;height:4686;visibility:visible;mso-wrap-style:square;v-text-anchor:top" coordsize="1200150,468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FTsUA&#10;AADeAAAADwAAAGRycy9kb3ducmV2LnhtbERPS2sCMRC+F/wPYQrearJFbNkapdiueBJqH9LbsBl3&#10;VzeTbRJ1/femUOhtPr7nTOe9bcWJfGgca8hGCgRx6UzDlYaP9+LuEUSIyAZbx6ThQgHms8HNFHPj&#10;zvxGp02sRArhkKOGOsYulzKUNVkMI9cRJ27nvMWYoK+k8XhO4baV90pNpMWGU0ONHS1qKg+bo9Ww&#10;3trP15evYnlQpR//fG+zPXOh9fC2f34CEamP/+I/98qk+Sp7GMPv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1AVOxQAAAN4AAAAPAAAAAAAAAAAAAAAAAJgCAABkcnMv&#10;ZG93bnJldi54bWxQSwUGAAAAAAQABAD1AAAAigMAAAAA&#10;" path="m,116840r842645,l842645,r357505,234315l842645,468630r,-117475l,351155,,116840xe" filled="f" strokecolor="#40709b" strokeweight="1pt">
                  <v:path arrowok="t" textboxrect="0,0,1200150,468630"/>
                </v:shape>
                <v:shape id="Picture 10176" o:spid="_x0000_s1146" type="#_x0000_t75" style="position:absolute;left:26009;top:6489;width:3594;height:28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iNGrFAAAA3gAAAA8AAABkcnMvZG93bnJldi54bWxET8lqwzAQvRf6D2IKvSWSW3CMGyWELtBD&#10;SFI30OtgTW1Ta2QkNXb/PgoEepvHW2e5nmwvTuRD51hDNlcgiGtnOm40HD/fZgWIEJEN9o5Jwx8F&#10;WK9ub5ZYGjfyB52q2IgUwqFEDW2MQyllqFuyGOZuIE7ct/MWY4K+kcbjmMJtLx+UyqXFjlNDiwM9&#10;t1T/VL9WQ5X718dtth+n3ctiU30VamcOR63v76bNE4hIU/wXX93vJs1X2SKHyzvpBrk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4jRqxQAAAN4AAAAPAAAAAAAAAAAAAAAA&#10;AJ8CAABkcnMvZG93bnJldi54bWxQSwUGAAAAAAQABAD3AAAAkQMAAAAA&#10;">
                  <v:imagedata r:id="rId62" o:title=""/>
                </v:shape>
                <v:shape id="Shape 10177" o:spid="_x0000_s1147" style="position:absolute;left:711;top:4216;width:5156;height:1587;visibility:visible;mso-wrap-style:square;v-text-anchor:top" coordsize="51562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W2W8UA&#10;AADeAAAADwAAAGRycy9kb3ducmV2LnhtbERPTWvCQBC9C/0PyxR6q5tUiRJdQ6i0NJfSqgePQ3ZM&#10;gtnZkN0m6b93CwVv83ifs80m04qBetdYVhDPIxDEpdUNVwpOx7fnNQjnkTW2lknBLznIdg+zLaba&#10;jvxNw8FXIoSwS1FB7X2XSunKmgy6ue2IA3exvUEfYF9J3eMYwk0rX6IokQYbDg01dvRaU3k9/BgF&#10;Jk943C+Lr/Oi2F+b95iHT1wo9fQ45RsQniZ/F/+7P3SYH8WrFfy9E26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bZbxQAAAN4AAAAPAAAAAAAAAAAAAAAAAJgCAABkcnMv&#10;ZG93bnJldi54bWxQSwUGAAAAAAQABAD1AAAAigMAAAAA&#10;" path="m,158750r515620,l515620,,,,,158750xe" filled="f" strokecolor="red" strokeweight=".8pt">
                  <v:path arrowok="t" textboxrect="0,0,515620,158750"/>
                </v:shape>
                <v:shape id="Shape 10178" o:spid="_x0000_s1148" style="position:absolute;left:30810;top:8915;width:5156;height:1587;visibility:visible;mso-wrap-style:square;v-text-anchor:top" coordsize="515620,15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iKcYA&#10;AADeAAAADwAAAGRycy9kb3ducmV2LnhtbESPQWvCQBCF7wX/wzKCt7pJLVpSVxFFqZfSag89Dtkx&#10;CWZnQ3abxH/vHITeZnhv3vtmuR5crTpqQ+XZQDpNQBHn3lZcGPg575/fQIWIbLH2TAZuFGC9Gj0t&#10;MbO+52/qTrFQEsIhQwNljE2mdchLchimviEW7eJbh1HWttC2xV7CXa1fkmSuHVYsDSU2tC0pv57+&#10;nAG3mXO/ez1+/c6Ou2t1SLn7xJkxk/GweQcVaYj/5sf1hxX8JF0Ir7w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iKcYAAADeAAAADwAAAAAAAAAAAAAAAACYAgAAZHJz&#10;L2Rvd25yZXYueG1sUEsFBgAAAAAEAAQA9QAAAIsDAAAAAA==&#10;" path="m,158750r515620,l515620,,,,,158750xe" filled="f" strokecolor="red" strokeweight=".8pt">
                  <v:path arrowok="t" textboxrect="0,0,515620,158750"/>
                </v:shape>
                <v:shape id="Shape 10179" o:spid="_x0000_s1149" style="position:absolute;left:711;top:12217;width:5346;height:2387;visibility:visible;mso-wrap-style:square;v-text-anchor:top" coordsize="53467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LN5cQA&#10;AADeAAAADwAAAGRycy9kb3ducmV2LnhtbERPS2vCQBC+F/wPywi91U0stBpdRQulvfqI4G3Ijkk0&#10;Mxuy25j++26h0Nt8fM9ZrgduVE+dr50YSCcJKJLC2VpKA8fD+9MMlA8oFhsnZOCbPKxXo4clZtbd&#10;ZUf9PpQqhojP0EAVQptp7YuKGP3EtSSRu7iOMUTYldp2eI/h3OhpkrxoxlpiQ4UtvVVU3PZfbODj&#10;6s6nbcrP3Df5qeZ5vrtNc2Mex8NmASrQEP7Ff+5PG+cn6escft+JN+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zeXEAAAA3gAAAA8AAAAAAAAAAAAAAAAAmAIAAGRycy9k&#10;b3ducmV2LnhtbFBLBQYAAAAABAAEAPUAAACJAw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Shape 10180" o:spid="_x0000_s1150" style="position:absolute;left:520;top:393;width:24486;height:9665;visibility:visible;mso-wrap-style:square;v-text-anchor:top" coordsize="2448560,966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IOsYA&#10;AADeAAAADwAAAGRycy9kb3ducmV2LnhtbESPQU/DMAyF70j7D5EncWPJOExVWTbBpAkuiLGNu2lM&#10;U61xqia0Hb8eH5C42fLze+9bb6fQqoH61ES2sFwYUMRVdA3XFs6n/V0BKmVkh21ksnClBNvN7GaN&#10;pYsjv9NwzLUSE04lWvA5d6XWqfIUMC1iRyy3r9gHzLL2tXY9jmIeWn1vzEoHbFgSPHa081Rdjt/B&#10;wsr8XMePp8NpKIY3//x5OOfq9WLt7Xx6fACVacr/4r/vFyf1zbIQAMG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qIOsYAAADeAAAADwAAAAAAAAAAAAAAAACYAgAAZHJz&#10;L2Rvd25yZXYueG1sUEsFBgAAAAAEAAQA9QAAAIsDAAAAAA==&#10;" path="m,966470r2448560,l2448560,,,,,966470xe" filled="f" strokeweight=".8pt">
                  <v:path arrowok="t" textboxrect="0,0,2448560,966470"/>
                </v:shape>
                <v:shape id="Shape 10181" o:spid="_x0000_s1151" style="position:absolute;left:30607;top:5283;width:25958;height:9461;visibility:visible;mso-wrap-style:square;v-text-anchor:top" coordsize="2595880,94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heY8EA&#10;AADeAAAADwAAAGRycy9kb3ducmV2LnhtbERPTYvCMBC9C/sfwgh707SyiHSNoiuCV11lr9NmbIrN&#10;pDSxVn+9ERa8zeN9znzZ21p01PrKsYJ0nIAgLpyuuFRw/N2OZiB8QNZYOyYFd/KwXHwM5phpd+M9&#10;dYdQihjCPkMFJoQmk9IXhiz6sWuII3d2rcUQYVtK3eIthttaTpJkKi1WHBsMNvRjqLgcrlbB9WEN&#10;5fl6svZ/trubzdY/vk5KfQ771TeIQH14i//dOx3nJ+kshdc78Qa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YXmPBAAAA3gAAAA8AAAAAAAAAAAAAAAAAmAIAAGRycy9kb3du&#10;cmV2LnhtbFBLBQYAAAAABAAEAPUAAACGAwAAAAA=&#10;" path="m,946150r2595880,l2595880,,,,,946150xe" filled="f" strokeweight=".8pt">
                  <v:path arrowok="t" textboxrect="0,0,2595880,946150"/>
                </v:shape>
                <v:shape id="Shape 10182" o:spid="_x0000_s1152" style="position:absolute;width:57162;height:15265;visibility:visible;mso-wrap-style:square;v-text-anchor:top" coordsize="5716270,15265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if8UA&#10;AADeAAAADwAAAGRycy9kb3ducmV2LnhtbERPTWsCMRC9C/0PYQreNLtWRVajFLGg9GLVtvQ2bMbd&#10;rZvJkkTd/nsjFLzN433ObNGaWlzI+cqygrSfgCDOra64UHDYv/UmIHxA1lhbJgV/5GExf+rMMNP2&#10;yh902YVCxBD2GSooQ2gyKX1ekkHftw1x5I7WGQwRukJqh9cYbmo5SJKxNFhxbCixoWVJ+Wl3NgpO&#10;+/ev4SHdFI39/tm680u6+h19KtV9bl+nIAK14SH+d691nJ+kkwHc34k3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PCJ/xQAAAN4AAAAPAAAAAAAAAAAAAAAAAJgCAABkcnMv&#10;ZG93bnJldi54bWxQSwUGAAAAAAQABAD1AAAAigMAAAAA&#10;" path="m,1526539r5716270,l5716270,,,,,1526539xe" filled="f" strokeweight=".8pt">
                  <v:stroke miterlimit="66585f" joinstyle="miter"/>
                  <v:path arrowok="t" textboxrect="0,0,5716270,1526539"/>
                </v:shape>
                <v:shape id="Picture 10184" o:spid="_x0000_s1153" type="#_x0000_t75" style="position:absolute;left:40;top:52;width:57059;height:15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ml77EAAAA3gAAAA8AAABkcnMvZG93bnJldi54bWxET9tqAjEQfS/0H8IU+lJqorSiW6MUsdAH&#10;C2r9gGEze8HNZEni7vr3RhB8m8O5zmI12EZ05EPtWMN4pEAQ587UXGo4/v+8z0CEiGywcUwaLhRg&#10;tXx+WmBmXM976g6xFCmEQ4YaqhjbTMqQV2QxjFxLnLjCeYsxQV9K47FP4baRE6Wm0mLNqaHCltYV&#10;5afD2WqQRf/mi918oz532ykWf/WmO621fn0Zvr9ARBriQ3x3/5o0X41nH3B7J90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ml77EAAAA3gAAAA8AAAAAAAAAAAAAAAAA&#10;nwIAAGRycy9kb3ducmV2LnhtbFBLBQYAAAAABAAEAPcAAACQAwAAAAA=&#10;">
                  <v:imagedata r:id="rId63" o:title=""/>
                </v:shape>
                <v:rect id="Rectangle 10185" o:spid="_x0000_s1154" style="position:absolute;left:43;top:122;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wXcsUA&#10;AADeAAAADwAAAGRycy9kb3ducmV2LnhtbERPTWvCQBC9F/wPyxR6azYWLDFmFbFKPLYq2N6G7JiE&#10;ZmdDdk3S/vpuQfA2j/c52Wo0jeipc7VlBdMoBkFcWF1zqeB03D0nIJxH1thYJgU/5GC1nDxkmGo7&#10;8Af1B1+KEMIuRQWV920qpSsqMugi2xIH7mI7gz7ArpS6wyGEm0a+xPGrNFhzaKiwpU1FxffhahTk&#10;Sbv+3NvfoWy2X/n5/Tx/O869Uk+P43oBwtPo7+Kbe6/D/H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Bdy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86" o:spid="_x0000_s1155" style="position:absolute;left:29530;top:2134;width:4136;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6JBcUA&#10;AADeAAAADwAAAGRycy9kb3ducmV2LnhtbERPTWvCQBC9C/6HZYTedJMeQoyuErTFHFstWG9DdkyC&#10;2dmQ3Zq0v75bKHibx/uc9XY0rbhT7xrLCuJFBIK4tLrhSsHH6XWegnAeWWNrmRR8k4PtZjpZY6bt&#10;wO90P/pKhBB2GSqove8yKV1Zk0G3sB1x4K62N+gD7CupexxCuGnlcxQl0mDDoaHGjnY1lbfjl1Fw&#10;SLv8s7A/Q9W+XA7nt/Nyf1p6pZ5mY74C4Wn0D/G/u9BhfhSnC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okF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Oldingi</w:t>
                        </w:r>
                      </w:p>
                    </w:txbxContent>
                  </v:textbox>
                </v:rect>
                <v:rect id="Rectangle 10187" o:spid="_x0000_s1156" style="position:absolute;left:32639;top:2134;width:334;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IsnsUA&#10;AADeAAAADwAAAGRycy9kb3ducmV2LnhtbERPTWvCQBC9F/wPyxR6azb2YGPMKmKVeGxVsL0N2TEJ&#10;zc6G7Jqk/fXdguBtHu9zstVoGtFT52rLCqZRDIK4sLrmUsHpuHtOQDiPrLGxTAp+yMFqOXnIMNV2&#10;4A/qD74UIYRdigoq79tUSldUZNBFtiUO3MV2Bn2AXSl1h0MIN418ieOZNFhzaKiwpU1FxffhahTk&#10;Sbv+3NvfoWy2X/n5/Tx/O869Uk+P43oBwtPo7+Kbe6/D/HiavM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8iye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88" o:spid="_x0000_s1157" style="position:absolute;left:32852;top:2134;width:3085;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247McA&#10;AADeAAAADwAAAGRycy9kb3ducmV2LnhtbESPzW7CQAyE70i8w8pI3GADhyqkLAi1RXAsPxLtzcq6&#10;SdSsN8puSejT4wMSN1sznvm8XPeuVldqQ+XZwGyagCLOva24MHA+bScpqBCRLdaeycCNAqxXw8ES&#10;M+s7PtD1GAslIRwyNFDG2GRah7wkh2HqG2LRfnzrMMraFtq22Em4q/U8SV60w4qlocSG3krKf49/&#10;zsAubTZfe//fFfXH9+7yeVm8nxbRmPGo37yCitTHp/lxvbeCn8xS4ZV3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tuOz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6"/>
                          </w:rPr>
                          <w:t>holati</w:t>
                        </w:r>
                      </w:p>
                    </w:txbxContent>
                  </v:textbox>
                </v:rect>
                <v:rect id="Rectangle 10189" o:spid="_x0000_s1158" style="position:absolute;left:35171;top:2134;width:334;height:1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dd8UA&#10;AADeAAAADwAAAGRycy9kb3ducmV2LnhtbERPS2vCQBC+C/0PyxS8mY09lCR1FekDPdZESHsbstMk&#10;NDsbslsT++tdQfA2H99zVpvJdOJEg2stK1hGMQjiyuqWawXH4mORgHAeWWNnmRScycFm/TBbYabt&#10;yAc65b4WIYRdhgoa7/tMSlc1ZNBFticO3I8dDPoAh1rqAccQbjr5FMfP0mDLoaHBnl4bqn7zP6Ng&#10;l/Tbr739H+vu/XtXfpbpW5F6peaP0/YFhKfJ38U3916H+fEySe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R13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0" o:spid="_x0000_s1159" style="position:absolute;left:43;top:3292;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iN8cA&#10;AADeAAAADwAAAGRycy9kb3ducmV2LnhtbESPQW/CMAyF75P4D5GRuI2UHSbakVaIbYLjBkiMm9WY&#10;tqJxqiajZb9+PkzazZaf33vfqhhdq27Uh8azgcU8AUVcettwZeB4eH9cggoR2WLrmQzcKUCRTx5W&#10;mFk/8Cfd9rFSYsIhQwN1jF2mdShrchjmviOW28X3DqOsfaVtj4OYu1Y/JcmzdtiwJNTY0aam8rr/&#10;dga2y279tfM/Q9W+nbenj1P6ekijMbPpuH4BFWmM/+K/752V+ski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Ijf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1" o:spid="_x0000_s1160" style="position:absolute;left:43;top:4450;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HrMMA&#10;AADeAAAADwAAAGRycy9kb3ducmV2LnhtbERPTYvCMBC9L/gfwgje1rR7EFuNIuqiR1cX1NvQjG2x&#10;mZQm2uqv3wjC3ubxPmc670wl7tS40rKCeBiBIM6sLjlX8Hv4/hyDcB5ZY2WZFDzIwXzW+5hiqm3L&#10;P3Tf+1yEEHYpKii8r1MpXVaQQTe0NXHgLrYx6ANscqkbbEO4qeRXFI2kwZJDQ4E1LQvKrvubUbAZ&#10;14vT1j7bvFqfN8fdMVkdEq/UoN8tJiA8df5f/HZvdZgfxU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HrM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2" o:spid="_x0000_s1161" style="position:absolute;left:43;top:5641;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3" o:spid="_x0000_s1162" style="position:absolute;left:43;top:6799;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4" o:spid="_x0000_s1163" style="position:absolute;left:43;top:7958;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5" o:spid="_x0000_s1164" style="position:absolute;left:43;top:9146;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WBr8UA&#10;AADeAAAADwAAAGRycy9kb3ducmV2LnhtbERPTWvCQBC9F/oflil4azYKF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YGv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6" o:spid="_x0000_s1165" style="position:absolute;left:43;top:10365;width:42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f2MUA&#10;AADeAAAADwAAAGRycy9kb3ducmV2LnhtbERPTWvCQBC9F/wPywi91Y09BBPdBNEWc2y1YL0N2TEJ&#10;ZmdDdmvS/vquIHibx/ucVT6aVlypd41lBfNZBIK4tLrhSsHX4f1lAcJ5ZI2tZVLwSw7ybPK0wlTb&#10;gT/puveVCCHsUlRQe9+lUrqyJoNuZjviwJ1tb9AH2FdS9ziEcNPK1yiKpcGGQ0ONHW1qKi/7H6Ng&#10;t+jW34X9G6r27bQ7fhyT7SHxSj1Px/UShKfRP8R3d6HD/GiexH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x/Y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10197" o:spid="_x0000_s1166" style="position:absolute;left:19286;top:11768;width:4378;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6"/>
                          </w:rPr>
                          <w:t>Keyingi</w:t>
                        </w:r>
                      </w:p>
                    </w:txbxContent>
                  </v:textbox>
                </v:rect>
                <v:rect id="Rectangle 10198" o:spid="_x0000_s1167" style="position:absolute;left:22578;top:11768;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199" o:spid="_x0000_s1168" style="position:absolute;left:22791;top:11768;width:308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LqsMA&#10;AADeAAAADwAAAGRycy9kb3ducmV2LnhtbERPS4vCMBC+L/gfwgh7W1M9iK1GER/o0Rfo3oZmti02&#10;k9JE2/XXG0HwNh/fcyaz1pTiTrUrLCvo9yIQxKnVBWcKTsf1zwiE88gaS8uk4J8czKadrwkm2ja8&#10;p/vBZyKEsEtQQe59lUjp0pwMup6tiAP3Z2uDPsA6k7rGJoSbUg6iaCgNFhwacqxokVN6PdyMgs2o&#10;ml+29tFk5ep3c96d4+Ux9kp9d9v5GISn1n/Eb/dWh/lRP47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Lqs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6"/>
                          </w:rPr>
                          <w:t>holati</w:t>
                        </w:r>
                      </w:p>
                    </w:txbxContent>
                  </v:textbox>
                </v:rect>
                <v:rect id="Rectangle 10200" o:spid="_x0000_s1169" style="position:absolute;left:25107;top:11768;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0201" o:spid="_x0000_s1170" style="position:absolute;left:1781;top:12851;width:77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zV8MA&#10;AADeAAAADwAAAGRycy9kb3ducmV2LnhtbERPS4vCMBC+C/sfwix400QPol2jyK6ix/UBurehGdti&#10;MylNtHV/vREEb/PxPWc6b20pblT7wrGGQV+BIE6dKTjTcNivemMQPiAbLB2Thjt5mM8+OlNMjGt4&#10;S7ddyEQMYZ+ghjyEKpHSpzlZ9H1XEUfu7GqLIcI6k6bGJobbUg6VGkmLBceGHCv6zim97K5Ww3pc&#10;LU4b999k5fJvffw9Tn72k6B197NdfIEI1Ia3+OXemDhfDdUA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FzV8MAAADeAAAADwAAAAAAAAAAAAAAAACYAgAAZHJzL2Rv&#10;d25yZXYueG1sUEsFBgAAAAAEAAQA9QAAAIgDAAAAAA==&#10;" filled="f" stroked="f">
                  <v:textbox inset="0,0,0,0">
                    <w:txbxContent>
                      <w:p w:rsidR="008D3E2E" w:rsidRPr="00F2125C" w:rsidRDefault="00F2125C">
                        <w:pPr>
                          <w:spacing w:after="160" w:line="259" w:lineRule="auto"/>
                          <w:ind w:left="0" w:right="0" w:firstLine="0"/>
                          <w:jc w:val="left"/>
                          <w:rPr>
                            <w:lang w:val="en-US"/>
                          </w:rPr>
                        </w:pPr>
                        <w:r>
                          <w:rPr>
                            <w:sz w:val="18"/>
                            <w:lang w:val="en-US"/>
                          </w:rPr>
                          <w:t>9</w:t>
                        </w:r>
                      </w:p>
                    </w:txbxContent>
                  </v:textbox>
                </v:rect>
                <v:rect id="Rectangle 10202" o:spid="_x0000_s1171" style="position:absolute;left:2360;top:12851;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w:t>
                        </w:r>
                      </w:p>
                    </w:txbxContent>
                  </v:textbox>
                </v:rect>
                <v:rect id="Rectangle 10203" o:spid="_x0000_s1172" style="position:absolute;left:2759;top:12851;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9Iu8QA&#10;AADeAAAADwAAAGRycy9kb3ducmV2LnhtbERPTWvCQBC9C/0PyxS86W4V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SLv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0204" o:spid="_x0000_s1173" style="position:absolute;left:4954;top:12851;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jc w:val="left"/>
        <w:rPr>
          <w:color w:val="auto"/>
          <w:szCs w:val="28"/>
          <w:lang w:val="en-US"/>
        </w:rPr>
      </w:pPr>
      <w:r w:rsidRPr="00D91044">
        <w:rPr>
          <w:color w:val="auto"/>
          <w:szCs w:val="28"/>
          <w:lang w:val="en-US"/>
        </w:rPr>
        <w:t xml:space="preserve"> </w:t>
      </w:r>
    </w:p>
    <w:p w:rsidR="00B45E59" w:rsidRPr="00D91044" w:rsidRDefault="008D3E2E" w:rsidP="00773CE2">
      <w:pPr>
        <w:spacing w:after="0" w:line="276" w:lineRule="auto"/>
        <w:ind w:left="0" w:right="0" w:firstLine="0"/>
        <w:jc w:val="right"/>
        <w:rPr>
          <w:color w:val="auto"/>
          <w:szCs w:val="28"/>
          <w:lang w:val="en-US"/>
        </w:rPr>
      </w:pPr>
      <w:r w:rsidRPr="00D91044">
        <w:rPr>
          <w:b/>
          <w:color w:val="auto"/>
          <w:szCs w:val="28"/>
        </w:rPr>
        <w:t>Лин</w:t>
      </w:r>
      <w:proofErr w:type="gramStart"/>
      <w:r w:rsidRPr="00D91044">
        <w:rPr>
          <w:b/>
          <w:color w:val="auto"/>
          <w:szCs w:val="28"/>
          <w:lang w:val="en-US"/>
        </w:rPr>
        <w:t>e</w:t>
      </w:r>
      <w:proofErr w:type="gramEnd"/>
      <w:r w:rsidRPr="00D91044">
        <w:rPr>
          <w:b/>
          <w:color w:val="auto"/>
          <w:szCs w:val="28"/>
        </w:rPr>
        <w:t>йк</w:t>
      </w:r>
      <w:r w:rsidRPr="00D91044">
        <w:rPr>
          <w:b/>
          <w:color w:val="auto"/>
          <w:szCs w:val="28"/>
          <w:lang w:val="en-US"/>
        </w:rPr>
        <w:t>a</w:t>
      </w:r>
      <w:r w:rsidRPr="00D91044">
        <w:rPr>
          <w:color w:val="auto"/>
          <w:szCs w:val="28"/>
          <w:lang w:val="en-US"/>
        </w:rPr>
        <w:t>lar o‘z joylarida paydo bo‘ladi (</w:t>
      </w:r>
      <w:r w:rsidR="00F2125C">
        <w:rPr>
          <w:color w:val="auto"/>
          <w:szCs w:val="28"/>
          <w:lang w:val="en-US"/>
        </w:rPr>
        <w:t>10</w:t>
      </w:r>
      <w:r w:rsidRPr="00D91044">
        <w:rPr>
          <w:color w:val="auto"/>
          <w:szCs w:val="28"/>
          <w:lang w:val="en-US"/>
        </w:rPr>
        <w:t xml:space="preserve">-rasmda, uzun qizil to‘rtburchaklarga </w:t>
      </w:r>
    </w:p>
    <w:p w:rsidR="00B45E59" w:rsidRPr="00D91044" w:rsidRDefault="008D3E2E" w:rsidP="00773CE2">
      <w:pPr>
        <w:spacing w:after="0" w:line="276" w:lineRule="auto"/>
        <w:ind w:left="0" w:right="0" w:firstLine="0"/>
        <w:rPr>
          <w:color w:val="auto"/>
          <w:szCs w:val="28"/>
        </w:rPr>
      </w:pPr>
      <w:proofErr w:type="gramStart"/>
      <w:r w:rsidRPr="00D91044">
        <w:rPr>
          <w:color w:val="auto"/>
          <w:szCs w:val="28"/>
        </w:rPr>
        <w:t xml:space="preserve">olib, ko‘rsatilgan): </w:t>
      </w:r>
      <w:proofErr w:type="gramEnd"/>
    </w:p>
    <w:p w:rsidR="00B45E59" w:rsidRPr="00D91044" w:rsidRDefault="008D3E2E" w:rsidP="00773CE2">
      <w:pPr>
        <w:spacing w:after="0" w:line="276" w:lineRule="auto"/>
        <w:ind w:left="0" w:right="0" w:firstLine="0"/>
        <w:jc w:val="left"/>
        <w:rPr>
          <w:color w:val="auto"/>
          <w:szCs w:val="28"/>
        </w:rPr>
      </w:pPr>
      <w:r w:rsidRPr="00D91044">
        <w:rPr>
          <w:color w:val="auto"/>
          <w:szCs w:val="28"/>
        </w:rPr>
        <w:t xml:space="preserve">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67B76163" wp14:editId="011FF62D">
                <wp:extent cx="5711190" cy="3006090"/>
                <wp:effectExtent l="0" t="0" r="3810" b="22860"/>
                <wp:docPr id="394013" name="Group 394013"/>
                <wp:cNvGraphicFramePr/>
                <a:graphic xmlns:a="http://schemas.openxmlformats.org/drawingml/2006/main">
                  <a:graphicData uri="http://schemas.microsoft.com/office/word/2010/wordprocessingGroup">
                    <wpg:wgp>
                      <wpg:cNvGrpSpPr/>
                      <wpg:grpSpPr>
                        <a:xfrm>
                          <a:off x="0" y="0"/>
                          <a:ext cx="5711190" cy="3006090"/>
                          <a:chOff x="0" y="0"/>
                          <a:chExt cx="5711190" cy="3006090"/>
                        </a:xfrm>
                      </wpg:grpSpPr>
                      <pic:pic xmlns:pic="http://schemas.openxmlformats.org/drawingml/2006/picture">
                        <pic:nvPicPr>
                          <pic:cNvPr id="10211" name="Picture 10211"/>
                          <pic:cNvPicPr/>
                        </pic:nvPicPr>
                        <pic:blipFill>
                          <a:blip r:embed="rId64"/>
                          <a:stretch>
                            <a:fillRect/>
                          </a:stretch>
                        </pic:blipFill>
                        <pic:spPr>
                          <a:xfrm>
                            <a:off x="144780" y="2560320"/>
                            <a:ext cx="4634231" cy="264160"/>
                          </a:xfrm>
                          <a:prstGeom prst="rect">
                            <a:avLst/>
                          </a:prstGeom>
                        </pic:spPr>
                      </pic:pic>
                      <wps:wsp>
                        <wps:cNvPr id="10212" name="Shape 10212"/>
                        <wps:cNvSpPr/>
                        <wps:spPr>
                          <a:xfrm>
                            <a:off x="128270" y="2543810"/>
                            <a:ext cx="2334260" cy="298450"/>
                          </a:xfrm>
                          <a:custGeom>
                            <a:avLst/>
                            <a:gdLst/>
                            <a:ahLst/>
                            <a:cxnLst/>
                            <a:rect l="0" t="0" r="0" b="0"/>
                            <a:pathLst>
                              <a:path w="2334260" h="298450">
                                <a:moveTo>
                                  <a:pt x="0" y="0"/>
                                </a:moveTo>
                                <a:lnTo>
                                  <a:pt x="2334260" y="0"/>
                                </a:lnTo>
                                <a:lnTo>
                                  <a:pt x="2334260" y="17780"/>
                                </a:lnTo>
                                <a:lnTo>
                                  <a:pt x="17780" y="17780"/>
                                </a:lnTo>
                                <a:lnTo>
                                  <a:pt x="17780" y="280670"/>
                                </a:lnTo>
                                <a:lnTo>
                                  <a:pt x="2334260" y="280670"/>
                                </a:lnTo>
                                <a:lnTo>
                                  <a:pt x="2334260" y="298450"/>
                                </a:lnTo>
                                <a:lnTo>
                                  <a:pt x="0" y="2984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3" name="Shape 10213"/>
                        <wps:cNvSpPr/>
                        <wps:spPr>
                          <a:xfrm>
                            <a:off x="57150" y="2472690"/>
                            <a:ext cx="2405380" cy="440690"/>
                          </a:xfrm>
                          <a:custGeom>
                            <a:avLst/>
                            <a:gdLst/>
                            <a:ahLst/>
                            <a:cxnLst/>
                            <a:rect l="0" t="0" r="0" b="0"/>
                            <a:pathLst>
                              <a:path w="2405380" h="440690">
                                <a:moveTo>
                                  <a:pt x="0" y="0"/>
                                </a:moveTo>
                                <a:lnTo>
                                  <a:pt x="2405380" y="0"/>
                                </a:lnTo>
                                <a:lnTo>
                                  <a:pt x="2405380" y="53340"/>
                                </a:lnTo>
                                <a:lnTo>
                                  <a:pt x="53340" y="53340"/>
                                </a:lnTo>
                                <a:lnTo>
                                  <a:pt x="53340" y="387350"/>
                                </a:lnTo>
                                <a:lnTo>
                                  <a:pt x="2405380" y="387350"/>
                                </a:lnTo>
                                <a:lnTo>
                                  <a:pt x="2405380" y="440690"/>
                                </a:lnTo>
                                <a:lnTo>
                                  <a:pt x="0" y="4406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4" name="Shape 10214"/>
                        <wps:cNvSpPr/>
                        <wps:spPr>
                          <a:xfrm>
                            <a:off x="2462530" y="2543810"/>
                            <a:ext cx="2334260" cy="298450"/>
                          </a:xfrm>
                          <a:custGeom>
                            <a:avLst/>
                            <a:gdLst/>
                            <a:ahLst/>
                            <a:cxnLst/>
                            <a:rect l="0" t="0" r="0" b="0"/>
                            <a:pathLst>
                              <a:path w="2334260" h="298450">
                                <a:moveTo>
                                  <a:pt x="0" y="0"/>
                                </a:moveTo>
                                <a:lnTo>
                                  <a:pt x="2334260" y="0"/>
                                </a:lnTo>
                                <a:lnTo>
                                  <a:pt x="2334260" y="280670"/>
                                </a:lnTo>
                                <a:lnTo>
                                  <a:pt x="2334260" y="298450"/>
                                </a:lnTo>
                                <a:lnTo>
                                  <a:pt x="0" y="298450"/>
                                </a:lnTo>
                                <a:lnTo>
                                  <a:pt x="0" y="280670"/>
                                </a:lnTo>
                                <a:lnTo>
                                  <a:pt x="2316480" y="280670"/>
                                </a:lnTo>
                                <a:lnTo>
                                  <a:pt x="2316480" y="17780"/>
                                </a:lnTo>
                                <a:lnTo>
                                  <a:pt x="0" y="17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5" name="Shape 10215"/>
                        <wps:cNvSpPr/>
                        <wps:spPr>
                          <a:xfrm>
                            <a:off x="2462530" y="2472690"/>
                            <a:ext cx="2405380" cy="440690"/>
                          </a:xfrm>
                          <a:custGeom>
                            <a:avLst/>
                            <a:gdLst/>
                            <a:ahLst/>
                            <a:cxnLst/>
                            <a:rect l="0" t="0" r="0" b="0"/>
                            <a:pathLst>
                              <a:path w="2405380" h="440690">
                                <a:moveTo>
                                  <a:pt x="0" y="0"/>
                                </a:moveTo>
                                <a:lnTo>
                                  <a:pt x="2405380" y="0"/>
                                </a:lnTo>
                                <a:lnTo>
                                  <a:pt x="2405380" y="387350"/>
                                </a:lnTo>
                                <a:lnTo>
                                  <a:pt x="2405380" y="440690"/>
                                </a:lnTo>
                                <a:lnTo>
                                  <a:pt x="0" y="440690"/>
                                </a:lnTo>
                                <a:lnTo>
                                  <a:pt x="0" y="387350"/>
                                </a:lnTo>
                                <a:lnTo>
                                  <a:pt x="2352040" y="387350"/>
                                </a:lnTo>
                                <a:lnTo>
                                  <a:pt x="2352040" y="53340"/>
                                </a:lnTo>
                                <a:lnTo>
                                  <a:pt x="0" y="533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16" name="Shape 10216"/>
                        <wps:cNvSpPr/>
                        <wps:spPr>
                          <a:xfrm>
                            <a:off x="770890" y="2559050"/>
                            <a:ext cx="151130" cy="251460"/>
                          </a:xfrm>
                          <a:custGeom>
                            <a:avLst/>
                            <a:gdLst/>
                            <a:ahLst/>
                            <a:cxnLst/>
                            <a:rect l="0" t="0" r="0" b="0"/>
                            <a:pathLst>
                              <a:path w="151130" h="251460">
                                <a:moveTo>
                                  <a:pt x="0" y="251460"/>
                                </a:moveTo>
                                <a:lnTo>
                                  <a:pt x="151130" y="251460"/>
                                </a:lnTo>
                                <a:lnTo>
                                  <a:pt x="151130" y="0"/>
                                </a:lnTo>
                                <a:lnTo>
                                  <a:pt x="0" y="0"/>
                                </a:lnTo>
                                <a:lnTo>
                                  <a:pt x="0" y="25146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217" name="Shape 10217"/>
                        <wps:cNvSpPr/>
                        <wps:spPr>
                          <a:xfrm>
                            <a:off x="4295140" y="2631440"/>
                            <a:ext cx="177800" cy="143511"/>
                          </a:xfrm>
                          <a:custGeom>
                            <a:avLst/>
                            <a:gdLst/>
                            <a:ahLst/>
                            <a:cxnLst/>
                            <a:rect l="0" t="0" r="0" b="0"/>
                            <a:pathLst>
                              <a:path w="177800" h="143511">
                                <a:moveTo>
                                  <a:pt x="0" y="143511"/>
                                </a:moveTo>
                                <a:lnTo>
                                  <a:pt x="177800" y="143511"/>
                                </a:lnTo>
                                <a:lnTo>
                                  <a:pt x="177800" y="0"/>
                                </a:lnTo>
                                <a:lnTo>
                                  <a:pt x="0" y="0"/>
                                </a:lnTo>
                                <a:lnTo>
                                  <a:pt x="0" y="143511"/>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0219" name="Picture 10219"/>
                          <pic:cNvPicPr/>
                        </pic:nvPicPr>
                        <pic:blipFill>
                          <a:blip r:embed="rId65"/>
                          <a:stretch>
                            <a:fillRect/>
                          </a:stretch>
                        </pic:blipFill>
                        <pic:spPr>
                          <a:xfrm>
                            <a:off x="121920" y="0"/>
                            <a:ext cx="5589270" cy="1972310"/>
                          </a:xfrm>
                          <a:prstGeom prst="rect">
                            <a:avLst/>
                          </a:prstGeom>
                        </pic:spPr>
                      </pic:pic>
                      <wps:wsp>
                        <wps:cNvPr id="10220" name="Shape 10220"/>
                        <wps:cNvSpPr/>
                        <wps:spPr>
                          <a:xfrm>
                            <a:off x="1273810" y="581660"/>
                            <a:ext cx="3999230" cy="142240"/>
                          </a:xfrm>
                          <a:custGeom>
                            <a:avLst/>
                            <a:gdLst/>
                            <a:ahLst/>
                            <a:cxnLst/>
                            <a:rect l="0" t="0" r="0" b="0"/>
                            <a:pathLst>
                              <a:path w="3999230" h="142240">
                                <a:moveTo>
                                  <a:pt x="0" y="142240"/>
                                </a:moveTo>
                                <a:lnTo>
                                  <a:pt x="3999230" y="142240"/>
                                </a:lnTo>
                                <a:lnTo>
                                  <a:pt x="399923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0223" name="Shape 10223"/>
                        <wps:cNvSpPr/>
                        <wps:spPr>
                          <a:xfrm>
                            <a:off x="4843984" y="1658620"/>
                            <a:ext cx="761796"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229" name="Rectangle 10229"/>
                        <wps:cNvSpPr/>
                        <wps:spPr>
                          <a:xfrm>
                            <a:off x="553593" y="56735"/>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460696" name="Shape 460696"/>
                        <wps:cNvSpPr/>
                        <wps:spPr>
                          <a:xfrm>
                            <a:off x="89967" y="344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7" name="Shape 460697"/>
                        <wps:cNvSpPr/>
                        <wps:spPr>
                          <a:xfrm>
                            <a:off x="102159" y="34417"/>
                            <a:ext cx="5576951" cy="12192"/>
                          </a:xfrm>
                          <a:custGeom>
                            <a:avLst/>
                            <a:gdLst/>
                            <a:ahLst/>
                            <a:cxnLst/>
                            <a:rect l="0" t="0" r="0" b="0"/>
                            <a:pathLst>
                              <a:path w="5576951" h="12192">
                                <a:moveTo>
                                  <a:pt x="0" y="0"/>
                                </a:moveTo>
                                <a:lnTo>
                                  <a:pt x="5576951" y="0"/>
                                </a:lnTo>
                                <a:lnTo>
                                  <a:pt x="5576951"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8" name="Shape 460698"/>
                        <wps:cNvSpPr/>
                        <wps:spPr>
                          <a:xfrm>
                            <a:off x="5679059" y="34417"/>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699" name="Shape 460699"/>
                        <wps:cNvSpPr/>
                        <wps:spPr>
                          <a:xfrm>
                            <a:off x="89967" y="46685"/>
                            <a:ext cx="12192" cy="570281"/>
                          </a:xfrm>
                          <a:custGeom>
                            <a:avLst/>
                            <a:gdLst/>
                            <a:ahLst/>
                            <a:cxnLst/>
                            <a:rect l="0" t="0" r="0" b="0"/>
                            <a:pathLst>
                              <a:path w="12192" h="570281">
                                <a:moveTo>
                                  <a:pt x="0" y="0"/>
                                </a:moveTo>
                                <a:lnTo>
                                  <a:pt x="12192" y="0"/>
                                </a:lnTo>
                                <a:lnTo>
                                  <a:pt x="12192" y="570281"/>
                                </a:lnTo>
                                <a:lnTo>
                                  <a:pt x="0" y="5702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0" name="Shape 460700"/>
                        <wps:cNvSpPr/>
                        <wps:spPr>
                          <a:xfrm>
                            <a:off x="5679059" y="46685"/>
                            <a:ext cx="12192" cy="570281"/>
                          </a:xfrm>
                          <a:custGeom>
                            <a:avLst/>
                            <a:gdLst/>
                            <a:ahLst/>
                            <a:cxnLst/>
                            <a:rect l="0" t="0" r="0" b="0"/>
                            <a:pathLst>
                              <a:path w="12192" h="570281">
                                <a:moveTo>
                                  <a:pt x="0" y="0"/>
                                </a:moveTo>
                                <a:lnTo>
                                  <a:pt x="12192" y="0"/>
                                </a:lnTo>
                                <a:lnTo>
                                  <a:pt x="12192" y="570281"/>
                                </a:lnTo>
                                <a:lnTo>
                                  <a:pt x="0" y="5702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37" name="Rectangle 10237"/>
                        <wps:cNvSpPr/>
                        <wps:spPr>
                          <a:xfrm>
                            <a:off x="553593" y="636236"/>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0238" name="Rectangle 10238"/>
                        <wps:cNvSpPr/>
                        <wps:spPr>
                          <a:xfrm>
                            <a:off x="1355471" y="636236"/>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460701" name="Shape 460701"/>
                        <wps:cNvSpPr/>
                        <wps:spPr>
                          <a:xfrm>
                            <a:off x="89967"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2" name="Shape 460702"/>
                        <wps:cNvSpPr/>
                        <wps:spPr>
                          <a:xfrm>
                            <a:off x="763905"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3" name="Shape 460703"/>
                        <wps:cNvSpPr/>
                        <wps:spPr>
                          <a:xfrm>
                            <a:off x="776097" y="616966"/>
                            <a:ext cx="115824" cy="12192"/>
                          </a:xfrm>
                          <a:custGeom>
                            <a:avLst/>
                            <a:gdLst/>
                            <a:ahLst/>
                            <a:cxnLst/>
                            <a:rect l="0" t="0" r="0" b="0"/>
                            <a:pathLst>
                              <a:path w="115824" h="12192">
                                <a:moveTo>
                                  <a:pt x="0" y="0"/>
                                </a:moveTo>
                                <a:lnTo>
                                  <a:pt x="115824" y="0"/>
                                </a:lnTo>
                                <a:lnTo>
                                  <a:pt x="115824"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4" name="Shape 460704"/>
                        <wps:cNvSpPr/>
                        <wps:spPr>
                          <a:xfrm>
                            <a:off x="891921"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5" name="Shape 460705"/>
                        <wps:cNvSpPr/>
                        <wps:spPr>
                          <a:xfrm>
                            <a:off x="5679059" y="61696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6" name="Shape 460706"/>
                        <wps:cNvSpPr/>
                        <wps:spPr>
                          <a:xfrm>
                            <a:off x="89967"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07" name="Shape 460707"/>
                        <wps:cNvSpPr/>
                        <wps:spPr>
                          <a:xfrm>
                            <a:off x="763905"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8" name="Shape 460708"/>
                        <wps:cNvSpPr/>
                        <wps:spPr>
                          <a:xfrm>
                            <a:off x="891921"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09" name="Shape 460709"/>
                        <wps:cNvSpPr/>
                        <wps:spPr>
                          <a:xfrm>
                            <a:off x="5679059" y="629108"/>
                            <a:ext cx="12192" cy="990905"/>
                          </a:xfrm>
                          <a:custGeom>
                            <a:avLst/>
                            <a:gdLst/>
                            <a:ahLst/>
                            <a:cxnLst/>
                            <a:rect l="0" t="0" r="0" b="0"/>
                            <a:pathLst>
                              <a:path w="12192" h="990905">
                                <a:moveTo>
                                  <a:pt x="0" y="0"/>
                                </a:moveTo>
                                <a:lnTo>
                                  <a:pt x="12192" y="0"/>
                                </a:lnTo>
                                <a:lnTo>
                                  <a:pt x="12192" y="990905"/>
                                </a:lnTo>
                                <a:lnTo>
                                  <a:pt x="0" y="99090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50" name="Rectangle 10250"/>
                        <wps:cNvSpPr/>
                        <wps:spPr>
                          <a:xfrm>
                            <a:off x="1355471" y="1642329"/>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0251" name="Rectangle 10251"/>
                        <wps:cNvSpPr/>
                        <wps:spPr>
                          <a:xfrm>
                            <a:off x="4843984" y="1659534"/>
                            <a:ext cx="191769" cy="260281"/>
                          </a:xfrm>
                          <a:prstGeom prst="rect">
                            <a:avLst/>
                          </a:prstGeom>
                          <a:ln>
                            <a:noFill/>
                          </a:ln>
                        </wps:spPr>
                        <wps:txbx>
                          <w:txbxContent>
                            <w:p w:rsidR="008D3E2E" w:rsidRPr="00F2125C" w:rsidRDefault="00F2125C">
                              <w:pPr>
                                <w:spacing w:after="160" w:line="259" w:lineRule="auto"/>
                                <w:ind w:left="0" w:right="0" w:firstLine="0"/>
                                <w:jc w:val="left"/>
                                <w:rPr>
                                  <w:lang w:val="en-US"/>
                                </w:rPr>
                              </w:pPr>
                              <w:r>
                                <w:rPr>
                                  <w:lang w:val="en-US"/>
                                </w:rPr>
                                <w:t>10</w:t>
                              </w:r>
                            </w:p>
                          </w:txbxContent>
                        </wps:txbx>
                        <wps:bodyPr horzOverflow="overflow" vert="horz" lIns="0" tIns="0" rIns="0" bIns="0" rtlCol="0">
                          <a:noAutofit/>
                        </wps:bodyPr>
                      </wps:wsp>
                      <wps:wsp>
                        <wps:cNvPr id="10252" name="Rectangle 10252"/>
                        <wps:cNvSpPr/>
                        <wps:spPr>
                          <a:xfrm>
                            <a:off x="5042027" y="1642329"/>
                            <a:ext cx="78298" cy="260281"/>
                          </a:xfrm>
                          <a:prstGeom prst="rect">
                            <a:avLst/>
                          </a:prstGeom>
                          <a:ln>
                            <a:noFill/>
                          </a:ln>
                        </wps:spPr>
                        <wps:txbx>
                          <w:txbxContent>
                            <w:p w:rsidR="008D3E2E" w:rsidRDefault="008D3E2E">
                              <w:pPr>
                                <w:spacing w:after="160" w:line="259" w:lineRule="auto"/>
                                <w:ind w:left="0" w:right="0" w:firstLine="0"/>
                                <w:jc w:val="left"/>
                              </w:pPr>
                              <w:r>
                                <w:t>-</w:t>
                              </w:r>
                            </w:p>
                          </w:txbxContent>
                        </wps:txbx>
                        <wps:bodyPr horzOverflow="overflow" vert="horz" lIns="0" tIns="0" rIns="0" bIns="0" rtlCol="0">
                          <a:noAutofit/>
                        </wps:bodyPr>
                      </wps:wsp>
                      <wps:wsp>
                        <wps:cNvPr id="10253" name="Rectangle 10253"/>
                        <wps:cNvSpPr/>
                        <wps:spPr>
                          <a:xfrm>
                            <a:off x="5099939" y="1642329"/>
                            <a:ext cx="458254" cy="260281"/>
                          </a:xfrm>
                          <a:prstGeom prst="rect">
                            <a:avLst/>
                          </a:prstGeom>
                          <a:ln>
                            <a:noFill/>
                          </a:ln>
                        </wps:spPr>
                        <wps:txbx>
                          <w:txbxContent>
                            <w:p w:rsidR="008D3E2E" w:rsidRDefault="008D3E2E">
                              <w:pPr>
                                <w:spacing w:after="160" w:line="259" w:lineRule="auto"/>
                                <w:ind w:left="0" w:right="0" w:firstLine="0"/>
                                <w:jc w:val="left"/>
                              </w:pPr>
                              <w:r>
                                <w:t>rasm</w:t>
                              </w:r>
                            </w:p>
                          </w:txbxContent>
                        </wps:txbx>
                        <wps:bodyPr horzOverflow="overflow" vert="horz" lIns="0" tIns="0" rIns="0" bIns="0" rtlCol="0">
                          <a:noAutofit/>
                        </wps:bodyPr>
                      </wps:wsp>
                      <wps:wsp>
                        <wps:cNvPr id="10254" name="Rectangle 10254"/>
                        <wps:cNvSpPr/>
                        <wps:spPr>
                          <a:xfrm>
                            <a:off x="5447411" y="1642329"/>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460710" name="Shape 460710"/>
                        <wps:cNvSpPr/>
                        <wps:spPr>
                          <a:xfrm>
                            <a:off x="89967"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1" name="Shape 460711"/>
                        <wps:cNvSpPr/>
                        <wps:spPr>
                          <a:xfrm>
                            <a:off x="763905"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12" name="Shape 460712"/>
                        <wps:cNvSpPr/>
                        <wps:spPr>
                          <a:xfrm>
                            <a:off x="891921"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13" name="Shape 460713"/>
                        <wps:cNvSpPr/>
                        <wps:spPr>
                          <a:xfrm>
                            <a:off x="4938141" y="1620012"/>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5" name="Shape 460715"/>
                        <wps:cNvSpPr/>
                        <wps:spPr>
                          <a:xfrm>
                            <a:off x="5676012" y="1620012"/>
                            <a:ext cx="18288" cy="12192"/>
                          </a:xfrm>
                          <a:custGeom>
                            <a:avLst/>
                            <a:gdLst/>
                            <a:ahLst/>
                            <a:cxnLst/>
                            <a:rect l="0" t="0" r="0" b="0"/>
                            <a:pathLst>
                              <a:path w="18288" h="12192">
                                <a:moveTo>
                                  <a:pt x="0" y="0"/>
                                </a:moveTo>
                                <a:lnTo>
                                  <a:pt x="18288" y="0"/>
                                </a:lnTo>
                                <a:lnTo>
                                  <a:pt x="1828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6" name="Shape 460716"/>
                        <wps:cNvSpPr/>
                        <wps:spPr>
                          <a:xfrm>
                            <a:off x="89967"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7" name="Shape 460717"/>
                        <wps:cNvSpPr/>
                        <wps:spPr>
                          <a:xfrm>
                            <a:off x="89967"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8" name="Shape 460718"/>
                        <wps:cNvSpPr/>
                        <wps:spPr>
                          <a:xfrm>
                            <a:off x="102159" y="2010156"/>
                            <a:ext cx="661721" cy="12192"/>
                          </a:xfrm>
                          <a:custGeom>
                            <a:avLst/>
                            <a:gdLst/>
                            <a:ahLst/>
                            <a:cxnLst/>
                            <a:rect l="0" t="0" r="0" b="0"/>
                            <a:pathLst>
                              <a:path w="661721" h="12192">
                                <a:moveTo>
                                  <a:pt x="0" y="0"/>
                                </a:moveTo>
                                <a:lnTo>
                                  <a:pt x="661721" y="0"/>
                                </a:lnTo>
                                <a:lnTo>
                                  <a:pt x="661721"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19" name="Shape 460719"/>
                        <wps:cNvSpPr/>
                        <wps:spPr>
                          <a:xfrm>
                            <a:off x="763905"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0" name="Shape 460720"/>
                        <wps:cNvSpPr/>
                        <wps:spPr>
                          <a:xfrm>
                            <a:off x="763905"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1" name="Shape 460721"/>
                        <wps:cNvSpPr/>
                        <wps:spPr>
                          <a:xfrm>
                            <a:off x="776097" y="2010156"/>
                            <a:ext cx="115824" cy="12192"/>
                          </a:xfrm>
                          <a:custGeom>
                            <a:avLst/>
                            <a:gdLst/>
                            <a:ahLst/>
                            <a:cxnLst/>
                            <a:rect l="0" t="0" r="0" b="0"/>
                            <a:pathLst>
                              <a:path w="115824" h="12192">
                                <a:moveTo>
                                  <a:pt x="0" y="0"/>
                                </a:moveTo>
                                <a:lnTo>
                                  <a:pt x="115824" y="0"/>
                                </a:lnTo>
                                <a:lnTo>
                                  <a:pt x="115824" y="12192"/>
                                </a:lnTo>
                                <a:lnTo>
                                  <a:pt x="0" y="1219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2" name="Shape 460722"/>
                        <wps:cNvSpPr/>
                        <wps:spPr>
                          <a:xfrm>
                            <a:off x="891921" y="1632204"/>
                            <a:ext cx="12192" cy="377952"/>
                          </a:xfrm>
                          <a:custGeom>
                            <a:avLst/>
                            <a:gdLst/>
                            <a:ahLst/>
                            <a:cxnLst/>
                            <a:rect l="0" t="0" r="0" b="0"/>
                            <a:pathLst>
                              <a:path w="12192" h="377952">
                                <a:moveTo>
                                  <a:pt x="0" y="0"/>
                                </a:moveTo>
                                <a:lnTo>
                                  <a:pt x="12192" y="0"/>
                                </a:lnTo>
                                <a:lnTo>
                                  <a:pt x="12192" y="377952"/>
                                </a:lnTo>
                                <a:lnTo>
                                  <a:pt x="0" y="377952"/>
                                </a:lnTo>
                                <a:lnTo>
                                  <a:pt x="0" y="0"/>
                                </a:lnTo>
                              </a:path>
                            </a:pathLst>
                          </a:custGeom>
                          <a:ln w="0" cap="flat">
                            <a:round/>
                          </a:ln>
                        </wps:spPr>
                        <wps:style>
                          <a:lnRef idx="0">
                            <a:srgbClr val="000000">
                              <a:alpha val="0"/>
                            </a:srgbClr>
                          </a:lnRef>
                          <a:fillRef idx="1">
                            <a:srgbClr val="FF0000"/>
                          </a:fillRef>
                          <a:effectRef idx="0">
                            <a:scrgbClr r="0" g="0" b="0"/>
                          </a:effectRef>
                          <a:fontRef idx="none"/>
                        </wps:style>
                        <wps:bodyPr/>
                      </wps:wsp>
                      <wps:wsp>
                        <wps:cNvPr id="460723" name="Shape 460723"/>
                        <wps:cNvSpPr/>
                        <wps:spPr>
                          <a:xfrm>
                            <a:off x="891921"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4" name="Shape 460724"/>
                        <wps:cNvSpPr/>
                        <wps:spPr>
                          <a:xfrm>
                            <a:off x="904113" y="2010156"/>
                            <a:ext cx="4034028" cy="12192"/>
                          </a:xfrm>
                          <a:custGeom>
                            <a:avLst/>
                            <a:gdLst/>
                            <a:ahLst/>
                            <a:cxnLst/>
                            <a:rect l="0" t="0" r="0" b="0"/>
                            <a:pathLst>
                              <a:path w="4034028" h="12192">
                                <a:moveTo>
                                  <a:pt x="0" y="0"/>
                                </a:moveTo>
                                <a:lnTo>
                                  <a:pt x="4034028" y="0"/>
                                </a:lnTo>
                                <a:lnTo>
                                  <a:pt x="403402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6" name="Shape 460726"/>
                        <wps:cNvSpPr/>
                        <wps:spPr>
                          <a:xfrm>
                            <a:off x="4938141" y="2010156"/>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7" name="Shape 460727"/>
                        <wps:cNvSpPr/>
                        <wps:spPr>
                          <a:xfrm>
                            <a:off x="4950333" y="2010156"/>
                            <a:ext cx="725729" cy="12192"/>
                          </a:xfrm>
                          <a:custGeom>
                            <a:avLst/>
                            <a:gdLst/>
                            <a:ahLst/>
                            <a:cxnLst/>
                            <a:rect l="0" t="0" r="0" b="0"/>
                            <a:pathLst>
                              <a:path w="725729" h="12192">
                                <a:moveTo>
                                  <a:pt x="0" y="0"/>
                                </a:moveTo>
                                <a:lnTo>
                                  <a:pt x="725729" y="0"/>
                                </a:lnTo>
                                <a:lnTo>
                                  <a:pt x="725729"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8" name="Shape 460728"/>
                        <wps:cNvSpPr/>
                        <wps:spPr>
                          <a:xfrm>
                            <a:off x="5676012" y="1632204"/>
                            <a:ext cx="18288" cy="377952"/>
                          </a:xfrm>
                          <a:custGeom>
                            <a:avLst/>
                            <a:gdLst/>
                            <a:ahLst/>
                            <a:cxnLst/>
                            <a:rect l="0" t="0" r="0" b="0"/>
                            <a:pathLst>
                              <a:path w="18288" h="377952">
                                <a:moveTo>
                                  <a:pt x="0" y="0"/>
                                </a:moveTo>
                                <a:lnTo>
                                  <a:pt x="18288" y="0"/>
                                </a:lnTo>
                                <a:lnTo>
                                  <a:pt x="18288" y="377952"/>
                                </a:lnTo>
                                <a:lnTo>
                                  <a:pt x="0" y="37795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460729" name="Shape 460729"/>
                        <wps:cNvSpPr/>
                        <wps:spPr>
                          <a:xfrm>
                            <a:off x="5676012" y="2010156"/>
                            <a:ext cx="18288" cy="12192"/>
                          </a:xfrm>
                          <a:custGeom>
                            <a:avLst/>
                            <a:gdLst/>
                            <a:ahLst/>
                            <a:cxnLst/>
                            <a:rect l="0" t="0" r="0" b="0"/>
                            <a:pathLst>
                              <a:path w="18288" h="12192">
                                <a:moveTo>
                                  <a:pt x="0" y="0"/>
                                </a:moveTo>
                                <a:lnTo>
                                  <a:pt x="18288" y="0"/>
                                </a:lnTo>
                                <a:lnTo>
                                  <a:pt x="18288"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278" name="Rectangle 10278"/>
                        <wps:cNvSpPr/>
                        <wps:spPr>
                          <a:xfrm>
                            <a:off x="181407" y="2120865"/>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0279" name="Rectangle 10279"/>
                        <wps:cNvSpPr/>
                        <wps:spPr>
                          <a:xfrm>
                            <a:off x="227432" y="2120865"/>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0524" name="Shape 10524"/>
                        <wps:cNvSpPr/>
                        <wps:spPr>
                          <a:xfrm>
                            <a:off x="4970780" y="2713990"/>
                            <a:ext cx="534670" cy="240030"/>
                          </a:xfrm>
                          <a:custGeom>
                            <a:avLst/>
                            <a:gdLst/>
                            <a:ahLst/>
                            <a:cxnLst/>
                            <a:rect l="0" t="0" r="0" b="0"/>
                            <a:pathLst>
                              <a:path w="534670" h="24003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0525" name="Shape 10525"/>
                        <wps:cNvSpPr/>
                        <wps:spPr>
                          <a:xfrm>
                            <a:off x="0" y="2371090"/>
                            <a:ext cx="5567680" cy="635000"/>
                          </a:xfrm>
                          <a:custGeom>
                            <a:avLst/>
                            <a:gdLst/>
                            <a:ahLst/>
                            <a:cxnLst/>
                            <a:rect l="0" t="0" r="0" b="0"/>
                            <a:pathLst>
                              <a:path w="5567680" h="635000">
                                <a:moveTo>
                                  <a:pt x="0" y="635000"/>
                                </a:moveTo>
                                <a:lnTo>
                                  <a:pt x="5567680" y="635000"/>
                                </a:lnTo>
                                <a:lnTo>
                                  <a:pt x="556768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27" name="Picture 10527"/>
                          <pic:cNvPicPr/>
                        </pic:nvPicPr>
                        <pic:blipFill>
                          <a:blip r:embed="rId66"/>
                          <a:stretch>
                            <a:fillRect/>
                          </a:stretch>
                        </pic:blipFill>
                        <pic:spPr>
                          <a:xfrm>
                            <a:off x="4318" y="2375027"/>
                            <a:ext cx="5559552" cy="624840"/>
                          </a:xfrm>
                          <a:prstGeom prst="rect">
                            <a:avLst/>
                          </a:prstGeom>
                        </pic:spPr>
                      </pic:pic>
                      <wps:wsp>
                        <wps:cNvPr id="10528" name="Rectangle 10528"/>
                        <wps:cNvSpPr/>
                        <wps:spPr>
                          <a:xfrm>
                            <a:off x="4623" y="2379397"/>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29" name="Rectangle 10529"/>
                        <wps:cNvSpPr/>
                        <wps:spPr>
                          <a:xfrm>
                            <a:off x="635889" y="2510190"/>
                            <a:ext cx="38613" cy="170977"/>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30" name="Rectangle 10530"/>
                        <wps:cNvSpPr/>
                        <wps:spPr>
                          <a:xfrm>
                            <a:off x="4623" y="2644954"/>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0531" name="Rectangle 10531"/>
                        <wps:cNvSpPr/>
                        <wps:spPr>
                          <a:xfrm>
                            <a:off x="4991293" y="2776018"/>
                            <a:ext cx="190942" cy="170529"/>
                          </a:xfrm>
                          <a:prstGeom prst="rect">
                            <a:avLst/>
                          </a:prstGeom>
                          <a:ln>
                            <a:noFill/>
                          </a:ln>
                        </wps:spPr>
                        <wps:txbx>
                          <w:txbxContent>
                            <w:p w:rsidR="008D3E2E" w:rsidRPr="00F2125C" w:rsidRDefault="00F2125C">
                              <w:pPr>
                                <w:spacing w:after="160" w:line="259" w:lineRule="auto"/>
                                <w:ind w:left="0" w:right="0" w:firstLine="0"/>
                                <w:jc w:val="left"/>
                                <w:rPr>
                                  <w:sz w:val="22"/>
                                  <w:lang w:val="en-US"/>
                                </w:rPr>
                              </w:pPr>
                              <w:r w:rsidRPr="00F2125C">
                                <w:rPr>
                                  <w:sz w:val="22"/>
                                  <w:lang w:val="en-US"/>
                                </w:rPr>
                                <w:t>11</w:t>
                              </w:r>
                            </w:p>
                          </w:txbxContent>
                        </wps:txbx>
                        <wps:bodyPr horzOverflow="overflow" vert="horz" lIns="0" tIns="0" rIns="0" bIns="0" rtlCol="0">
                          <a:noAutofit/>
                        </wps:bodyPr>
                      </wps:wsp>
                      <wps:wsp>
                        <wps:cNvPr id="10532" name="Rectangle 10532"/>
                        <wps:cNvSpPr/>
                        <wps:spPr>
                          <a:xfrm>
                            <a:off x="5142611" y="2776018"/>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0533" name="Rectangle 10533"/>
                        <wps:cNvSpPr/>
                        <wps:spPr>
                          <a:xfrm>
                            <a:off x="5182235" y="2776018"/>
                            <a:ext cx="293894"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0534" name="Rectangle 10534"/>
                        <wps:cNvSpPr/>
                        <wps:spPr>
                          <a:xfrm>
                            <a:off x="5401691" y="2776018"/>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013" o:spid="_x0000_s1174" style="width:449.7pt;height:236.7pt;mso-position-horizontal-relative:char;mso-position-vertical-relative:line" coordsize="57111,300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VEtiBvO/TPceibU7zr0D3H&#10;oftzkFcPHn4AAAD//wMAUEsDBAoAAAAAAAAAIQBkJqoVAwMAAAMDAAAUAAAAZHJzL21lZGlhL2lt&#10;YWdlMy5wbmeJUE5HDQoaCgAAAA1JSERSAAAEvwAAAIgIBgAAAAZMSZEAAAABc1JHQgCuzhzpAAAA&#10;BGdBTUEAALGPC/xhBQAAAAlwSFlzAAAOwwAADsMBx2+oZAAAAphJREFUeF7twTEBAAAAwqD1T20K&#10;Py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">
                <v:shape id="Picture 10211" o:spid="_x0000_s1175" type="#_x0000_t75" style="position:absolute;left:1447;top:25603;width:46343;height:2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f31XDAAAA3gAAAA8AAABkcnMvZG93bnJldi54bWxET01rwkAQvRf6H5Yp9FY3EdpKdJVWKLTi&#10;perF25gdk+DubMiOJv33XUHwNo/3ObPF4J26UBebwAbyUQaKuAy24crAbvv1MgEVBdmiC0wG/ijC&#10;Yv74MMPChp5/6bKRSqUQjgUaqEXaQutY1uQxjkJLnLhj6DxKgl2lbYd9CvdOj7PsTXtsODXU2NKy&#10;pvK0OXsD+7O8+t3axeBWWH72P4eVLN+NeX4aPqaghAa5i2/ub5vmZ+M8h+s76QY9/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Z/fVcMAAADeAAAADwAAAAAAAAAAAAAAAACf&#10;AgAAZHJzL2Rvd25yZXYueG1sUEsFBgAAAAAEAAQA9wAAAI8DAAAAAA==&#10;">
                  <v:imagedata r:id="rId67" o:title=""/>
                </v:shape>
                <v:shape id="Shape 10212" o:spid="_x0000_s1176" style="position:absolute;left:1282;top:25438;width:23343;height:2984;visibility:visible;mso-wrap-style:square;v-text-anchor:top" coordsize="233426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d0BsMA&#10;AADeAAAADwAAAGRycy9kb3ducmV2LnhtbERPTWvCQBC9F/wPywheSt2Yg5TUVURULPZQY3sfdsck&#10;JDsbs6um/74rCN7m8T5ntuhtI67U+cqxgsk4AUGsnam4UPBz3Ly9g/AB2WDjmBT8kYfFfPAyw8y4&#10;Gx/omodCxBD2GSooQ2gzKb0uyaIfu5Y4cifXWQwRdoU0Hd5iuG1kmiRTabHi2FBiS6uSdJ1frAK9&#10;Xn3aL349acLz/rde2+96uVVqNOyXHyAC9eEpfrh3Js5P0kkK93fi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d0BsMAAADeAAAADwAAAAAAAAAAAAAAAACYAgAAZHJzL2Rv&#10;d25yZXYueG1sUEsFBgAAAAAEAAQA9QAAAIgDAAAAAA==&#10;" path="m,l2334260,r,17780l17780,17780r,262890l2334260,280670r,17780l,298450,,xe" fillcolor="black" stroked="f" strokeweight="0">
                  <v:stroke miterlimit="83231f" joinstyle="miter"/>
                  <v:path arrowok="t" textboxrect="0,0,2334260,298450"/>
                </v:shape>
                <v:shape id="Shape 10213" o:spid="_x0000_s1177" style="position:absolute;left:571;top:24726;width:24054;height:4407;visibility:visible;mso-wrap-style:square;v-text-anchor:top" coordsize="2405380,44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ZO8IA&#10;AADeAAAADwAAAGRycy9kb3ducmV2LnhtbERPTWvCQBC9C/6HZYTedGOKItFVtFDoIYc26n3Ijtlg&#10;djZmt0n677uFgrd5vM/ZHUbbiJ46XztWsFwkIIhLp2uuFFzO7/MNCB+QNTaOScEPeTjsp5MdZtoN&#10;/EV9ESoRQ9hnqMCE0GZS+tKQRb9wLXHkbq6zGCLsKqk7HGK4bWSaJGtpsebYYLClN0Plvfi2CoLh&#10;VX6RxdF8Pqw/3Valr6+5Ui+z8bgFEWgMT/G/+0PH+Um6fIW/d+IN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aNk7wgAAAN4AAAAPAAAAAAAAAAAAAAAAAJgCAABkcnMvZG93&#10;bnJldi54bWxQSwUGAAAAAAQABAD1AAAAhwMAAAAA&#10;" path="m,l2405380,r,53340l53340,53340r,334010l2405380,387350r,53340l,440690,,xe" fillcolor="black" stroked="f" strokeweight="0">
                  <v:stroke miterlimit="83231f" joinstyle="miter"/>
                  <v:path arrowok="t" textboxrect="0,0,2405380,440690"/>
                </v:shape>
                <v:shape id="Shape 10214" o:spid="_x0000_s1178" style="position:absolute;left:24625;top:25438;width:23342;height:2984;visibility:visible;mso-wrap-style:square;v-text-anchor:top" coordsize="2334260,29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J6cQA&#10;AADeAAAADwAAAGRycy9kb3ducmV2LnhtbERPS2sCMRC+F/ofwhS8iGYVKWU1KyJWKvbQWr0PyeyD&#10;3Uy2m1TXf28Eobf5+J6zWPa2EWfqfOVYwWScgCDWzlRcKDj+vI/eQPiAbLBxTAqu5GGZPT8tMDXu&#10;wt90PoRCxBD2KSooQ2hTKb0uyaIfu5Y4crnrLIYIu0KaDi8x3DZymiSv0mLFsaHEltYl6frwZxXo&#10;zXpnP3mYa8Lf/ane2K96tVVq8NKv5iAC9eFf/HB/mDg/mU5mcH8n3i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SSenEAAAA3gAAAA8AAAAAAAAAAAAAAAAAmAIAAGRycy9k&#10;b3ducmV2LnhtbFBLBQYAAAAABAAEAPUAAACJAwAAAAA=&#10;" path="m,l2334260,r,280670l2334260,298450,,298450,,280670r2316480,l2316480,17780,,17780,,xe" fillcolor="black" stroked="f" strokeweight="0">
                  <v:stroke miterlimit="83231f" joinstyle="miter"/>
                  <v:path arrowok="t" textboxrect="0,0,2334260,298450"/>
                </v:shape>
                <v:shape id="Shape 10215" o:spid="_x0000_s1179" style="position:absolute;left:24625;top:24726;width:24054;height:4407;visibility:visible;mso-wrap-style:square;v-text-anchor:top" coordsize="2405380,44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3k1MAA&#10;AADeAAAADwAAAGRycy9kb3ducmV2LnhtbERPTYvCMBC9C/6HMII3TRUqUo2iwoIHD1r1PjRjU2wm&#10;tclq999vBMHbPN7nLNedrcWTWl85VjAZJyCIC6crLhVczj+jOQgfkDXWjknBH3lYr/q9JWbavfhE&#10;zzyUIoawz1CBCaHJpPSFIYt+7BriyN1cazFE2JZSt/iK4baW0ySZSYsVxwaDDe0MFff81yoIhtPD&#10;ReYbc3xYv72lha+uB6WGg26zABGoC1/xx73XcX4ynaTwfifeIF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3k1MAAAADeAAAADwAAAAAAAAAAAAAAAACYAgAAZHJzL2Rvd25y&#10;ZXYueG1sUEsFBgAAAAAEAAQA9QAAAIUDAAAAAA==&#10;" path="m,l2405380,r,387350l2405380,440690,,440690,,387350r2352040,l2352040,53340,,53340,,xe" fillcolor="black" stroked="f" strokeweight="0">
                  <v:stroke miterlimit="83231f" joinstyle="miter"/>
                  <v:path arrowok="t" textboxrect="0,0,2405380,440690"/>
                </v:shape>
                <v:shape id="Shape 10216" o:spid="_x0000_s1180" style="position:absolute;left:7708;top:25590;width:1512;height:2515;visibility:visible;mso-wrap-style:square;v-text-anchor:top" coordsize="151130,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fzxsUA&#10;AADeAAAADwAAAGRycy9kb3ducmV2LnhtbERP32vCMBB+H+x/CCfsZWhqQRmdUUpRNpAxpm7PR3Jr&#10;i82lNLGt//0iCHu7j+/nrTajbURPna8dK5jPEhDE2pmaSwWn4276AsIHZIONY1JwJQ+b9ePDCjPj&#10;Bv6i/hBKEUPYZ6igCqHNpPS6Iot+5lriyP26zmKIsCul6XCI4baRaZIspcWaY0OFLRUV6fPhYhWM&#10;u4Ve6O/i+MPb/cf2zV3S/PNZqafJmL+CCDSGf/Hd/W7i/CSdL+H2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PGxQAAAN4AAAAPAAAAAAAAAAAAAAAAAJgCAABkcnMv&#10;ZG93bnJldi54bWxQSwUGAAAAAAQABAD1AAAAigMAAAAA&#10;" path="m,251460r151130,l151130,,,,,251460xe" filled="f" strokecolor="red" strokeweight=".8pt">
                  <v:path arrowok="t" textboxrect="0,0,151130,251460"/>
                </v:shape>
                <v:shape id="Shape 10217" o:spid="_x0000_s1181" style="position:absolute;left:42951;top:26314;width:1778;height:1435;visibility:visible;mso-wrap-style:square;v-text-anchor:top" coordsize="177800,143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eucQA&#10;AADeAAAADwAAAGRycy9kb3ducmV2LnhtbERPTYvCMBC9C/6HMAt7EU0r4mo1FhEWFtaLuhdvQzO2&#10;dZtJaaK2/nojCN7m8T5nmbamEldqXGlZQTyKQBBnVpecK/g7fA9nIJxH1lhZJgUdOUhX/d4SE21v&#10;vKPr3ucihLBLUEHhfZ1I6bKCDLqRrYkDd7KNQR9gk0vd4C2Em0qOo2gqDZYcGgqsaVNQ9r+/GAXb&#10;abbr2km3lff7eT7/dXSU9UCpz492vQDhqfVv8cv9o8P8aBx/wfOdcIN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LnrnEAAAA3gAAAA8AAAAAAAAAAAAAAAAAmAIAAGRycy9k&#10;b3ducmV2LnhtbFBLBQYAAAAABAAEAPUAAACJAwAAAAA=&#10;" path="m,143511r177800,l177800,,,,,143511xe" filled="f" strokecolor="red" strokeweight=".8pt">
                  <v:path arrowok="t" textboxrect="0,0,177800,143511"/>
                </v:shape>
                <v:shape id="Picture 10219" o:spid="_x0000_s1182" type="#_x0000_t75" style="position:absolute;left:1219;width:55892;height:19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5c7zEAAAA3gAAAA8AAABkcnMvZG93bnJldi54bWxET91qwjAUvh/4DuEMdjNmqoyhnVFEdOxm&#10;TGsf4NCcpcXmpCSx7d5+GQjenY/v96w2o21FTz40jhXMphkI4srpho2C8nx4WYAIEVlj65gU/FKA&#10;zXrysMJcu4FP1BfRiBTCIUcFdYxdLmWoarIYpq4jTtyP8xZjgt5I7XFI4baV8yx7kxYbTg01drSr&#10;qboUV6vgo9cX6eOx0eXenIvX76F8/jJKPT2O23cQkcZ4F9/cnzrNz+azJfy/k26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5c7zEAAAA3gAAAA8AAAAAAAAAAAAAAAAA&#10;nwIAAGRycy9kb3ducmV2LnhtbFBLBQYAAAAABAAEAPcAAACQAwAAAAA=&#10;">
                  <v:imagedata r:id="rId68" o:title=""/>
                </v:shape>
                <v:shape id="Shape 10220" o:spid="_x0000_s1183" style="position:absolute;left:12738;top:5816;width:39992;height:1423;visibility:visible;mso-wrap-style:square;v-text-anchor:top" coordsize="3999230,142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188QA&#10;AADeAAAADwAAAGRycy9kb3ducmV2LnhtbESPQWvDMAyF74P+B6PBbquzwEpI65a1UCi7tQv0KmI1&#10;NovlELtN9u+nw2A3CT29977Nbg69etCYfGQDb8sCFHEbrefOQPN1fK1ApYxssY9MBn4owW67eNpg&#10;bePEZ3pccqfEhFONBlzOQ611ah0FTMs4EMvtFseAWdax03bEScxDr8uiWOmAniXB4UAHR+335R4M&#10;xOnanZr3yvvjZ+OGanXe3+3emJfn+WMNKtOc/8V/3ycr9YuyFADBkRn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ytfPEAAAA3gAAAA8AAAAAAAAAAAAAAAAAmAIAAGRycy9k&#10;b3ducmV2LnhtbFBLBQYAAAAABAAEAPUAAACJAwAAAAA=&#10;" path="m,142240r3999230,l3999230,,,,,142240xe" filled="f" strokecolor="red" strokeweight=".8pt">
                  <v:stroke miterlimit="66585f" joinstyle="miter"/>
                  <v:path arrowok="t" textboxrect="0,0,3999230,142240"/>
                </v:shape>
                <v:shape id="Shape 10223" o:spid="_x0000_s1184" style="position:absolute;left:48439;top:16586;width:7618;height:2400;visibility:visible;mso-wrap-style:square;v-text-anchor:top" coordsize="53467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5tbscA&#10;AADeAAAADwAAAGRycy9kb3ducmV2LnhtbERPS0/CQBC+m/gfNmPiTbZWwVpYiBpNOEGsj8ht0h3b&#10;le5s011K+fcuCQm3+fI9Z7YYbCN66rxxrOB2lIAgLp02XCn4/Hi7yUD4gKyxcUwKDuRhMb+8mGGu&#10;3Z7fqS9CJWII+xwV1CG0uZS+rMmiH7mWOHK/rrMYIuwqqTvcx3DbyDRJJtKi4dhQY0svNZXbYmcV&#10;PGy/n8dfm/u/Q/b687ha7wrqjVHq+mp4moIINISz+ORe6jg/SdM7O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ebW7HAAAA3gAAAA8AAAAAAAAAAAAAAAAAmAIAAGRy&#10;cy9kb3ducmV2LnhtbFBLBQYAAAAABAAEAPUAAACMAw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rect id="Rectangle 10229" o:spid="_x0000_s1185" style="position:absolute;left:5535;top:567;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IjMcUA&#10;AADeAAAADwAAAGRycy9kb3ducmV2LnhtbERPTWvCQBC9F/wPywjemo05lCS6itQWc7RaiL0N2WkS&#10;mp0N2a2J/vpuodDbPN7nrLeT6cSVBtdaVrCMYhDEldUt1wrez6+PKQjnkTV2lknBjRxsN7OHNeba&#10;jvxG15OvRQhhl6OCxvs+l9JVDRl0ke2JA/dpB4M+wKGWesAxhJtOJnH8JA22HBoa7Om5oerr9G0U&#10;HNJ+dynsfay7l49DeSyz/TnzSi3m024FwtPk/8V/7kKH+XGSZ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YiMx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Shape 460696" o:spid="_x0000_s1186" style="position:absolute;left:899;top:344;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TwY8gA&#10;AADfAAAADwAAAGRycy9kb3ducmV2LnhtbESPQWvCQBSE74L/YXlCb7qxlFCjm1AkherFqoXi7ZF9&#10;TYLZtyG71aS/visIHoeZ+YZZZb1pxIU6V1tWMJ9FIIgLq2suFXwd36evIJxH1thYJgUDOcjS8WiF&#10;ibZX3tPl4EsRIOwSVFB53yZSuqIig25mW+Lg/djOoA+yK6Xu8BrgppHPURRLgzWHhQpbWldUnA+/&#10;RoHR7efQ7Pb5cP7Oe5tvN4s/PCn1NOnfliA89f4Rvrc/tIKXOIoXMdz+hC8g0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xPBjyAAAAN8AAAAPAAAAAAAAAAAAAAAAAJgCAABk&#10;cnMvZG93bnJldi54bWxQSwUGAAAAAAQABAD1AAAAjQMAAAAA&#10;" path="m,l12192,r,12192l,12192,,e" fillcolor="black" stroked="f" strokeweight="0">
                  <v:path arrowok="t" textboxrect="0,0,12192,12192"/>
                </v:shape>
                <v:shape id="Shape 460697" o:spid="_x0000_s1187" style="position:absolute;left:1021;top:344;width:55770;height:122;visibility:visible;mso-wrap-style:square;v-text-anchor:top" coordsize="5576951,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STcsA&#10;AADfAAAADwAAAGRycy9kb3ducmV2LnhtbESP3WrCQBSE7wt9h+UUvKub/hBtdBVbEBWhoG1R7w7Z&#10;02w0ezZktzH26buFQi+HmfmGGU87W4mWGl86VnDXT0AQ506XXCh4f5vfDkH4gKyxckwKLuRhOrm+&#10;GmOm3Zk31G5DISKEfYYKTAh1JqXPDVn0fVcTR+/TNRZDlE0hdYPnCLeVvE+SVFosOS4YrOnFUH7a&#10;flkFHw+v38N1+7w7Ft36sB8szGpOG6V6N91sBCJQF/7Df+2lVvCYJunTAH7/xC8gJ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k0pJNywAAAN8AAAAPAAAAAAAAAAAAAAAAAJgC&#10;AABkcnMvZG93bnJldi54bWxQSwUGAAAAAAQABAD1AAAAkAMAAAAA&#10;" path="m,l5576951,r,12192l,12192,,e" fillcolor="black" stroked="f" strokeweight="0">
                  <v:path arrowok="t" textboxrect="0,0,5576951,12192"/>
                </v:shape>
                <v:shape id="Shape 460698" o:spid="_x0000_s1188" style="position:absolute;left:56790;top:344;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BisQA&#10;AADfAAAADwAAAGRycy9kb3ducmV2LnhtbERPy4rCMBTdC/5DuMLsNFWGMlajiFRQNzM+QNxdmmtb&#10;bG5KE7Wdr58sBlweznu+bE0lntS40rKC8SgCQZxZXXKu4HzaDL9AOI+ssbJMCjpysFz0e3NMtH3x&#10;gZ5Hn4sQwi5BBYX3dSKlywoy6Ea2Jg7czTYGfYBNLnWDrxBuKjmJolgaLDk0FFjTuqDsfnwYBUbX&#10;P131fUi7+yVtbbrfTX/xqtTHoF3NQHhq/Vv8795qBZ9xFE/D4PAnf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XwYrEAAAA3wAAAA8AAAAAAAAAAAAAAAAAmAIAAGRycy9k&#10;b3ducmV2LnhtbFBLBQYAAAAABAAEAPUAAACJAwAAAAA=&#10;" path="m,l12192,r,12192l,12192,,e" fillcolor="black" stroked="f" strokeweight="0">
                  <v:path arrowok="t" textboxrect="0,0,12192,12192"/>
                </v:shape>
                <v:shape id="Shape 460699" o:spid="_x0000_s1189" style="position:absolute;left:899;top:466;width:122;height:5703;visibility:visible;mso-wrap-style:square;v-text-anchor:top" coordsize="12192,570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mVskA&#10;AADfAAAADwAAAGRycy9kb3ducmV2LnhtbESPQUsDMRSE70L/Q3gFbzZr0bXdNi1VEYq3bpVeH5u3&#10;m7XJy3YT29VfbwTB4zAz3zDL9eCsOFMfWs8KbicZCOLK65YbBW/7l5sZiBCRNVrPpOCLAqxXo6sl&#10;FtpfeEfnMjYiQTgUqMDE2BVShsqQwzDxHXHyat87jEn2jdQ9XhLcWTnNslw6bDktGOzoyVB1LD+d&#10;gudN+WDs6/f7obb74/3jrD5tP2qlrsfDZgEi0hD/w3/trVZwl2f5fA6/f9IX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rmVskAAADfAAAADwAAAAAAAAAAAAAAAACYAgAA&#10;ZHJzL2Rvd25yZXYueG1sUEsFBgAAAAAEAAQA9QAAAI4DAAAAAA==&#10;" path="m,l12192,r,570281l,570281,,e" fillcolor="black" stroked="f" strokeweight="0">
                  <v:path arrowok="t" textboxrect="0,0,12192,570281"/>
                </v:shape>
                <v:shape id="Shape 460700" o:spid="_x0000_s1190" style="position:absolute;left:56790;top:466;width:122;height:5703;visibility:visible;mso-wrap-style:square;v-text-anchor:top" coordsize="12192,570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V0ccA&#10;AADfAAAADwAAAGRycy9kb3ducmV2LnhtbESPzU4CMRSF9ya+Q3NN3EmrUSADhaDGhLBzwLi9md6Z&#10;DrS347TCyNPbBQnLk/OXb74cvBNH6mMbWMPjSIEgroJpudGw2348TEHEhGzQBSYNfxRhubi9mWNh&#10;wok/6VimRuQRjgVqsCl1hZSxsuQxjkJHnL069B5Tln0jTY+nPO6dfFJqLD22nB8sdvRmqTqUv17D&#10;+6qcWLc5f33Xbnt4eZ3WP+t9rfX93bCagUg0pGv40l4bDc9jNVGZIPNkFp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r1dHHAAAA3wAAAA8AAAAAAAAAAAAAAAAAmAIAAGRy&#10;cy9kb3ducmV2LnhtbFBLBQYAAAAABAAEAPUAAACMAwAAAAA=&#10;" path="m,l12192,r,570281l,570281,,e" fillcolor="black" stroked="f" strokeweight="0">
                  <v:path arrowok="t" textboxrect="0,0,12192,570281"/>
                </v:shape>
                <v:rect id="Rectangle 10237" o:spid="_x0000_s1191" style="position:absolute;left:5535;top:636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EBcUA&#10;AADeAAAADwAAAGRycy9kb3ducmV2LnhtbERPTWvCQBC9C/6HZYTedKOFqqmriFqSo40F29uQnSah&#10;2dmQ3SZpf31XEHqbx/uczW4wteiodZVlBfNZBII4t7riQsHb5WW6AuE8ssbaMin4IQe77Xi0wVjb&#10;nl+py3whQgi7GBWU3jexlC4vyaCb2YY4cJ+2NegDbAupW+xDuKnlIoqepMGKQ0OJDR1Kyr+yb6Mg&#10;WTX799T+9kV9+kiu5+v6eFl7pR4mw/4ZhKfB/4vv7lSH+dHi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IQF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rect id="Rectangle 10238" o:spid="_x0000_s1192" style="position:absolute;left:13554;top:636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Qd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3EHfHAAAA3g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shape id="Shape 460701" o:spid="_x0000_s1193" style="position:absolute;left:899;top:6169;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byDcgA&#10;AADfAAAADwAAAGRycy9kb3ducmV2LnhtbESPQWvCQBSE70L/w/IK3nTXItqmrlJKCurFmhZKb4/s&#10;axLMvg3ZVRN/vSsIPQ4z8w2zWHW2FidqfeVYw2SsQBDnzlRcaPj++hg9g/AB2WDtmDT05GG1fBgs&#10;MDHuzHs6ZaEQEcI+QQ1lCE0ipc9LsujHriGO3p9rLYYo20KaFs8Rbmv5pNRMWqw4LpTY0HtJ+SE7&#10;Wg3WNJ99vdun/eEn7Vy63bxc8Ffr4WP39goiUBf+w/f22miYztRcTeD2J34Bu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xvINyAAAAN8AAAAPAAAAAAAAAAAAAAAAAJgCAABk&#10;cnMvZG93bnJldi54bWxQSwUGAAAAAAQABAD1AAAAjQMAAAAA&#10;" path="m,l12192,r,12192l,12192,,e" fillcolor="black" stroked="f" strokeweight="0">
                  <v:path arrowok="t" textboxrect="0,0,12192,12192"/>
                </v:shape>
                <v:shape id="Shape 460702" o:spid="_x0000_s1194" style="position:absolute;left:7639;top:6169;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I/cUA&#10;AADfAAAADwAAAGRycy9kb3ducmV2LnhtbESPT2sCMRTE7wW/Q3hCbzWpiMrWKP5BKHhpVfb8unnd&#10;LLt5WTbR3X77Rij0OMz8ZpjVZnCNuFMXKs8aXicKBHHhTcWlhuvl+LIEESKywcYzafihAJv16GmF&#10;mfE9f9L9HEuRSjhkqMHG2GZShsKSwzDxLXHyvn3nMCbZldJ02Kdy18ipUnPpsOK0YLGlvaWiPt+c&#10;hpnb2Y9tzYPMFz2dDl95qCnX+nk8bN9ARBrif/iPfjeJm6uFmsLjT/o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Qwj9xQAAAN8AAAAPAAAAAAAAAAAAAAAAAJgCAABkcnMv&#10;ZG93bnJldi54bWxQSwUGAAAAAAQABAD1AAAAigMAAAAA&#10;" path="m,l12192,r,12192l,12192,,e" fillcolor="red" stroked="f" strokeweight="0">
                  <v:path arrowok="t" textboxrect="0,0,12192,12192"/>
                </v:shape>
                <v:shape id="Shape 460703" o:spid="_x0000_s1195" style="position:absolute;left:7760;top:6169;width:1159;height:122;visibility:visible;mso-wrap-style:square;v-text-anchor:top" coordsize="11582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cxcUA&#10;AADfAAAADwAAAGRycy9kb3ducmV2LnhtbESP3WoCMRSE7wXfIZyCN6KJP6yyNYoWhEKvqj7AITnd&#10;Dd2crJtU17c3hUIvh5n5htnset+IG3XRBdYwmyoQxCZYx5WGy/k4WYOICdliE5g0PCjCbjscbLC0&#10;4c6fdDulSmQIxxI11Cm1pZTR1OQxTkNLnL2v0HlMWXaVtB3eM9w3cq5UIT06zgs1tvRWk/k+/XgN&#10;Y/Kzozu4j/0ihqUJxfraH4zWo5d+/woiUZ/+w3/td6thWaiVWsDvn/wF5PY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ZzFxQAAAN8AAAAPAAAAAAAAAAAAAAAAAJgCAABkcnMv&#10;ZG93bnJldi54bWxQSwUGAAAAAAQABAD1AAAAigMAAAAA&#10;" path="m,l115824,r,12192l,12192,,e" fillcolor="red" stroked="f" strokeweight="0">
                  <v:path arrowok="t" textboxrect="0,0,115824,12192"/>
                </v:shape>
                <v:shape id="Shape 460704" o:spid="_x0000_s1196" style="position:absolute;left:8919;top:6169;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Y1EsUA&#10;AADfAAAADwAAAGRycy9kb3ducmV2LnhtbESPT2sCMRTE7wW/Q3iCt5pURGVrFP8gCL20Knt+3bxu&#10;lt28LJvobr99Uyj0OMz8Zpj1dnCNeFAXKs8aXqYKBHHhTcWlhtv19LwCESKywcYzafimANvN6GmN&#10;mfE9f9DjEkuRSjhkqMHG2GZShsKSwzD1LXHyvnznMCbZldJ02Kdy18iZUgvpsOK0YLGlg6Wivtyd&#10;hrnb2/ddzYPMlz29HT/zUFOu9WQ87F5BRBrif/iPPpvELdRSzeH3T/o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jUSxQAAAN8AAAAPAAAAAAAAAAAAAAAAAJgCAABkcnMv&#10;ZG93bnJldi54bWxQSwUGAAAAAAQABAD1AAAAigMAAAAA&#10;" path="m,l12192,r,12192l,12192,,e" fillcolor="red" stroked="f" strokeweight="0">
                  <v:path arrowok="t" textboxrect="0,0,12192,12192"/>
                </v:shape>
                <v:shape id="Shape 460705" o:spid="_x0000_s1197" style="position:absolute;left:56790;top:6169;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0DsgA&#10;AADfAAAADwAAAGRycy9kb3ducmV2LnhtbESPS2vDMBCE74X8B7GB3hoppXk5UUIpLjS95Akht8Xa&#10;2CbWylhqYvfXV4VCj8PMfMMsVq2txI0aXzrWMBwoEMSZMyXnGo6H96cpCB+QDVaOSUNHHlbL3sMC&#10;E+PuvKPbPuQiQtgnqKEIoU6k9FlBFv3A1cTRu7jGYoiyyaVp8B7htpLPSo2lxZLjQoE1vRWUXfdf&#10;VoM19barNru0u57S1qWf69k3nrV+7LevcxCB2vAf/mt/GA0vYzVRI/j9E7+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fQOyAAAAN8AAAAPAAAAAAAAAAAAAAAAAJgCAABk&#10;cnMvZG93bnJldi54bWxQSwUGAAAAAAQABAD1AAAAjQMAAAAA&#10;" path="m,l12192,r,12192l,12192,,e" fillcolor="black" stroked="f" strokeweight="0">
                  <v:path arrowok="t" textboxrect="0,0,12192,12192"/>
                </v:shape>
                <v:shape id="Shape 460706" o:spid="_x0000_s1198" style="position:absolute;left:899;top:6291;width:122;height:9909;visibility:visible;mso-wrap-style:square;v-text-anchor:top" coordsize="12192,990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uF2ccA&#10;AADfAAAADwAAAGRycy9kb3ducmV2LnhtbESPQWvCQBSE74X+h+UJ3uqupUSJrtIWhKJUmqTg9ZF9&#10;TYLZtyG7avTXu4VCj8PMfMMs14NtxZl63zjWMJ0oEMSlMw1XGr6LzdMchA/IBlvHpOFKHtarx4cl&#10;psZdOKNzHioRIexT1FCH0KVS+rImi37iOuLo/bjeYoiyr6Tp8RLhtpXPSiXSYsNxocaO3msqj/nJ&#10;ajgeiu2Xv3Wf+S6TtpxnXOzfWOvxaHhdgAg0hP/wX/vDaHhJ1Ewl8PsnfgG5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7hdnHAAAA3wAAAA8AAAAAAAAAAAAAAAAAmAIAAGRy&#10;cy9kb3ducmV2LnhtbFBLBQYAAAAABAAEAPUAAACMAwAAAAA=&#10;" path="m,l12192,r,990905l,990905,,e" fillcolor="black" stroked="f" strokeweight="0">
                  <v:path arrowok="t" textboxrect="0,0,12192,990905"/>
                </v:shape>
                <v:shape id="Shape 460707" o:spid="_x0000_s1199" style="position:absolute;left:7639;top:6291;width:121;height:9909;visibility:visible;mso-wrap-style:square;v-text-anchor:top" coordsize="12192,990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ZXsgA&#10;AADfAAAADwAAAGRycy9kb3ducmV2LnhtbESPQWsCMRSE7wX/Q3iCt5ooonZrlFK0WAtaVy+9PTbP&#10;3cXNy7JJdf33piD0OMzMN8xs0dpKXKjxpWMNg74CQZw5U3Ku4XhYPU9B+IBssHJMGm7kYTHvPM0w&#10;Me7Ke7qkIRcRwj5BDUUIdSKlzwqy6PuuJo7eyTUWQ5RNLk2D1wi3lRwqNZYWS44LBdb0XlB2Tn+t&#10;hqU57T83uzJ849fLx3YzHaW3n7XWvW779goiUBv+w4/22mgYjdVETeDvT/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2NleyAAAAN8AAAAPAAAAAAAAAAAAAAAAAJgCAABk&#10;cnMvZG93bnJldi54bWxQSwUGAAAAAAQABAD1AAAAjQMAAAAA&#10;" path="m,l12192,r,990905l,990905,,e" fillcolor="red" stroked="f" strokeweight="0">
                  <v:path arrowok="t" textboxrect="0,0,12192,990905"/>
                </v:shape>
                <v:shape id="Shape 460708" o:spid="_x0000_s1200" style="position:absolute;left:8919;top:6291;width:122;height:9909;visibility:visible;mso-wrap-style:square;v-text-anchor:top" coordsize="12192,990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NLMUA&#10;AADfAAAADwAAAGRycy9kb3ducmV2LnhtbERPy2oCMRTdC/5DuAV3mlTE2qlRSlHxAVqn3XR3mVxn&#10;Bic3wyTq+PdmUXB5OO/pvLWVuFLjS8caXgcKBHHmTMm5ht+fZX8Cwgdkg5Vj0nAnD/NZtzPFxLgb&#10;H+mahlzEEPYJaihCqBMpfVaQRT9wNXHkTq6xGCJscmkavMVwW8mhUmNpseTYUGBNXwVl5/RiNSzM&#10;6bjZHsrwjbv31X47GaX3v7XWvZf28wNEoDY8xf/utdEwGqs3FQfHP/EL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00sxQAAAN8AAAAPAAAAAAAAAAAAAAAAAJgCAABkcnMv&#10;ZG93bnJldi54bWxQSwUGAAAAAAQABAD1AAAAigMAAAAA&#10;" path="m,l12192,r,990905l,990905,,e" fillcolor="red" stroked="f" strokeweight="0">
                  <v:path arrowok="t" textboxrect="0,0,12192,990905"/>
                </v:shape>
                <v:shape id="Shape 460709" o:spid="_x0000_s1201" style="position:absolute;left:56790;top:6291;width:122;height:9909;visibility:visible;mso-wrap-style:square;v-text-anchor:top" coordsize="12192,990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Rq8cA&#10;AADfAAAADwAAAGRycy9kb3ducmV2LnhtbESPQWvCQBSE74X+h+UVvNVdpViNrtIKhVKpmETw+sg+&#10;k2D2bciumvbXu4WCx2FmvmEWq9424kKdrx1rGA0VCOLCmZpLDfv843kKwgdkg41j0vBDHlbLx4cF&#10;JsZdOaVLFkoRIewT1FCF0CZS+qIii37oWuLoHV1nMUTZldJ0eI1w28ixUhNpsea4UGFL64qKU3a2&#10;Gk6H/Gvnf9vvbJNKW0xTzrfvrPXgqX+bgwjUh3v4v/1pNLxM1Kuawd+f+AX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kEavHAAAA3wAAAA8AAAAAAAAAAAAAAAAAmAIAAGRy&#10;cy9kb3ducmV2LnhtbFBLBQYAAAAABAAEAPUAAACMAwAAAAA=&#10;" path="m,l12192,r,990905l,990905,,e" fillcolor="black" stroked="f" strokeweight="0">
                  <v:path arrowok="t" textboxrect="0,0,12192,990905"/>
                </v:shape>
                <v:rect id="Rectangle 10250" o:spid="_x0000_s1202" style="position:absolute;left:13554;top:16423;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rect id="Rectangle 10251" o:spid="_x0000_s1203" style="position:absolute;left:48439;top:16595;width:191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8D3E2E" w:rsidRPr="00F2125C" w:rsidRDefault="00F2125C">
                        <w:pPr>
                          <w:spacing w:after="160" w:line="259" w:lineRule="auto"/>
                          <w:ind w:left="0" w:right="0" w:firstLine="0"/>
                          <w:jc w:val="left"/>
                          <w:rPr>
                            <w:lang w:val="en-US"/>
                          </w:rPr>
                        </w:pPr>
                        <w:r>
                          <w:rPr>
                            <w:lang w:val="en-US"/>
                          </w:rPr>
                          <w:t>10</w:t>
                        </w:r>
                      </w:p>
                    </w:txbxContent>
                  </v:textbox>
                </v:rect>
                <v:rect id="Rectangle 10252" o:spid="_x0000_s1204" style="position:absolute;left:50420;top:16423;width:783;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w:t>
                        </w:r>
                      </w:p>
                    </w:txbxContent>
                  </v:textbox>
                </v:rect>
                <v:rect id="Rectangle 10253" o:spid="_x0000_s1205" style="position:absolute;left:50999;top:16423;width:4582;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npsUA&#10;AADeAAAADwAAAGRycy9kb3ducmV2LnhtbERPTWvCQBC9C/6HZYTedKOl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jGem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rasm</w:t>
                        </w:r>
                      </w:p>
                    </w:txbxContent>
                  </v:textbox>
                </v:rect>
                <v:rect id="Rectangle 10254" o:spid="_x0000_s1206" style="position:absolute;left:54474;top:16423;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0sUA&#10;AADeAAAADwAAAGRycy9kb3ducmV2LnhtbERPTWvCQBC9C/6HZYTedKO0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f/S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Shape 460710" o:spid="_x0000_s1207" style="position:absolute;left:899;top:1620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BS8YA&#10;AADfAAAADwAAAGRycy9kb3ducmV2LnhtbESPy4rCMBSG98K8QzgDs9NUGbx0jCJSYXTjFcTdoTnT&#10;FpuT0mS09enNQnD589/4pvPGlOJGtSssK+j3IhDEqdUFZwpOx1V3DMJ5ZI2lZVLQkoP57KMzxVjb&#10;O+/pdvCZCCPsYlSQe1/FUro0J4OuZyvi4P3Z2qAPss6krvEexk0pB1E0lAYLDg85VrTMKb0e/o0C&#10;o6tdW273SXs9J41NNuvJAy9KfX02ix8Qnhr/Dr/av1rB9zAa9QNB4Aks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BS8YAAADfAAAADwAAAAAAAAAAAAAAAACYAgAAZHJz&#10;L2Rvd25yZXYueG1sUEsFBgAAAAAEAAQA9QAAAIsDAAAAAA==&#10;" path="m,l12192,r,12192l,12192,,e" fillcolor="black" stroked="f" strokeweight="0">
                  <v:path arrowok="t" textboxrect="0,0,12192,12192"/>
                </v:shape>
                <v:shape id="Shape 460711" o:spid="_x0000_s1208" style="position:absolute;left:7639;top:16200;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AV8UA&#10;AADfAAAADwAAAGRycy9kb3ducmV2LnhtbESPQWvCQBSE7wX/w/KE3uomRVSiq2iLUPDSquT8zD6z&#10;Idm3Ibs18d+7QqHHYeabYVabwTbiRp2vHCtIJwkI4sLpiksF59P+bQHCB2SNjWNScCcPm/XoZYWZ&#10;dj3/0O0YShFL2GeowITQZlL6wpBFP3EtcfSurrMYouxKqTvsY7lt5HuSzKTFiuOCwZY+DBX18dcq&#10;mNqd+d7WPMh83tPh85L7mnKlXsfDdgki0BD+w3/0l47cLJmnKTz/xC8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ABXxQAAAN8AAAAPAAAAAAAAAAAAAAAAAJgCAABkcnMv&#10;ZG93bnJldi54bWxQSwUGAAAAAAQABAD1AAAAigMAAAAA&#10;" path="m,l12192,r,12192l,12192,,e" fillcolor="red" stroked="f" strokeweight="0">
                  <v:path arrowok="t" textboxrect="0,0,12192,12192"/>
                </v:shape>
                <v:shape id="Shape 460712" o:spid="_x0000_s1209" style="position:absolute;left:8919;top:1620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qeIMYA&#10;AADfAAAADwAAAGRycy9kb3ducmV2LnhtbESPzWrDMBCE74W+g9hCb42cUJLgRjb5oVDopXWCzxtr&#10;axlbK2MpsfP2UaHQ4zDzzTCbfLKduNLgG8cK5rMEBHHldMO1gtPx/WUNwgdkjZ1jUnAjD3n2+LDB&#10;VLuRv+lahFrEEvYpKjAh9KmUvjJk0c9cTxy9HzdYDFEOtdQDjrHcdnKRJEtpseG4YLCnvaGqLS5W&#10;wavdma9ty5MsVyN9Hs6lb6lU6vlp2r6BCDSF//Af/aEjt0xW8wX8/olf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qeIMYAAADfAAAADwAAAAAAAAAAAAAAAACYAgAAZHJz&#10;L2Rvd25yZXYueG1sUEsFBgAAAAAEAAQA9QAAAIsDAAAAAA==&#10;" path="m,l12192,r,12192l,12192,,e" fillcolor="red" stroked="f" strokeweight="0">
                  <v:path arrowok="t" textboxrect="0,0,12192,12192"/>
                </v:shape>
                <v:shape id="Shape 460713" o:spid="_x0000_s1210" style="position:absolute;left:49381;top:16200;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FfPMkA&#10;AADfAAAADwAAAGRycy9kb3ducmV2LnhtbESPQWvCQBSE7wX/w/KE3nSjLbamrkFKCq0XqxXE2yP7&#10;moRk34bsVhN/vSsIPQ4z8w2zSDpTixO1rrSsYDKOQBBnVpecK9j/fIxeQTiPrLG2TAp6cpAsBw8L&#10;jLU985ZOO5+LAGEXo4LC+yaW0mUFGXRj2xAH79e2Bn2QbS51i+cAN7WcRtFMGiw5LBTY0HtBWbX7&#10;MwqMbr77erNN++qQdjZdf80veFTqcdit3kB46vx/+N7+1AqeZ9HL5Aluf8IXkM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IFfPMkAAADfAAAADwAAAAAAAAAAAAAAAACYAgAA&#10;ZHJzL2Rvd25yZXYueG1sUEsFBgAAAAAEAAQA9QAAAI4DAAAAAA==&#10;" path="m,l12192,r,12192l,12192,,e" fillcolor="black" stroked="f" strokeweight="0">
                  <v:path arrowok="t" textboxrect="0,0,12192,12192"/>
                </v:shape>
                <v:shape id="Shape 460715" o:spid="_x0000_s1211" style="position:absolute;left:56760;top:16200;width:183;height:12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RzJ8gA&#10;AADfAAAADwAAAGRycy9kb3ducmV2LnhtbESP0WrCQBRE3wv+w3KFvpS6SbG2pK4iglAUGox+wCV7&#10;TUKyd0N2jbFf7wqCj8PMnGHmy8E0oqfOVZYVxJMIBHFudcWFguNh8/4NwnlkjY1lUnAlB8vF6GWO&#10;ibYX3lOf+UIECLsEFZTet4mULi/JoJvYljh4J9sZ9EF2hdQdXgLcNPIjimbSYMVhocSW1iXldXY2&#10;Cvptus3e8v+4Tq/ZSU/dMf3b1Uq9jofVDwhPg3+GH+1frWA6i77iT7j/CV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JHMnyAAAAN8AAAAPAAAAAAAAAAAAAAAAAJgCAABk&#10;cnMvZG93bnJldi54bWxQSwUGAAAAAAQABAD1AAAAjQMAAAAA&#10;" path="m,l18288,r,12192l,12192,,e" fillcolor="black" stroked="f" strokeweight="0">
                  <v:path arrowok="t" textboxrect="0,0,18288,12192"/>
                </v:shape>
                <v:shape id="Shape 460716" o:spid="_x0000_s1212" style="position:absolute;left:899;top:16322;width:122;height:3779;visibility:visible;mso-wrap-style:square;v-text-anchor:top" coordsize="12192,37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wT8gA&#10;AADfAAAADwAAAGRycy9kb3ducmV2LnhtbESPQWvCQBSE7wX/w/IEb3WTIqmkrqKFotCTUQu9PbLP&#10;JDT7dptdY+yvdwuFHoeZ+YZZrAbTip4631hWkE4TEMSl1Q1XCo6Ht8c5CB+QNbaWScGNPKyWo4cF&#10;5tpeeU99ESoRIexzVFCH4HIpfVmTQT+1jjh6Z9sZDFF2ldQdXiPctPIpSTJpsOG4UKOj15rKr+Ji&#10;FIT+o/y8MBezn+9tmp7f3XFzckpNxsP6BUSgIfyH/9o7rWCWJc9pBr9/4he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VLBPyAAAAN8AAAAPAAAAAAAAAAAAAAAAAJgCAABk&#10;cnMvZG93bnJldi54bWxQSwUGAAAAAAQABAD1AAAAjQMAAAAA&#10;" path="m,l12192,r,377952l,377952,,e" fillcolor="black" stroked="f" strokeweight="0">
                  <v:path arrowok="t" textboxrect="0,0,12192,377952"/>
                </v:shape>
                <v:shape id="Shape 460717" o:spid="_x0000_s1213" style="position:absolute;left:899;top:20101;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pZP8gA&#10;AADfAAAADwAAAGRycy9kb3ducmV2LnhtbESPT2vCQBTE74LfYXlCb7qxiLapq0iJoF78U0F6e2Sf&#10;STD7NmS3mvjpXUHocZiZ3zDTeWNKcaXaFZYVDAcRCOLU6oIzBcefZf8DhPPIGkvLpKAlB/NZtzPF&#10;WNsb7+l68JkIEHYxKsi9r2IpXZqTQTewFXHwzrY26IOsM6lrvAW4KeV7FI2lwYLDQo4VfeeUXg5/&#10;RoHR1a4tt/ukvZySxiab9ecdf5V66zWLLxCeGv8ffrVXWsFoHE2GE3j+CV9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ulk/yAAAAN8AAAAPAAAAAAAAAAAAAAAAAJgCAABk&#10;cnMvZG93bnJldi54bWxQSwUGAAAAAAQABAD1AAAAjQMAAAAA&#10;" path="m,l12192,r,12192l,12192,,e" fillcolor="black" stroked="f" strokeweight="0">
                  <v:path arrowok="t" textboxrect="0,0,12192,12192"/>
                </v:shape>
                <v:shape id="Shape 460718" o:spid="_x0000_s1214" style="position:absolute;left:1021;top:20101;width:6617;height:122;visibility:visible;mso-wrap-style:square;v-text-anchor:top" coordsize="661721,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0CcQA&#10;AADfAAAADwAAAGRycy9kb3ducmV2LnhtbERPz2vCMBS+D/wfwht4m4lDdHRGqYLgaaxd0eujeWvL&#10;mpeSZLb+98th4PHj+73dT7YXN/Khc6xhuVAgiGtnOm40VF+nlzcQISIb7B2ThjsF2O9mT1vMjBu5&#10;oFsZG5FCOGSooY1xyKQMdUsWw8INxIn7dt5iTNA30ngcU7jt5atSa2mx49TQ4kDHluqf8tdqmGyp&#10;/Mf1khdFXq0Op7E6fN4rrefPU/4OItIUH+J/99loWK3VZpkGpz/pC8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VtAnEAAAA3wAAAA8AAAAAAAAAAAAAAAAAmAIAAGRycy9k&#10;b3ducmV2LnhtbFBLBQYAAAAABAAEAPUAAACJAwAAAAA=&#10;" path="m,l661721,r,12192l,12192,,e" fillcolor="black" stroked="f" strokeweight="0">
                  <v:path arrowok="t" textboxrect="0,0,661721,12192"/>
                </v:shape>
                <v:shape id="Shape 460719" o:spid="_x0000_s1215" style="position:absolute;left:7639;top:16322;width:121;height:3779;visibility:visible;mso-wrap-style:square;v-text-anchor:top" coordsize="12192,37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mHcYA&#10;AADfAAAADwAAAGRycy9kb3ducmV2LnhtbESPUWvCMBSF3wX/Q7jC3jSpFJ2dUYawsReR1f2AS3Nt&#10;w5qbrom1+/eLIOzxcM75Dme7H10rBuqD9awhWygQxJU3lmsNX+e3+TOIEJENtp5Jwy8F2O+mky0W&#10;xt/4k4Yy1iJBOBSooYmxK6QMVUMOw8J3xMm7+N5hTLKvpenxluCulUulVtKh5bTQYEeHhqrv8uo0&#10;uNMxX1Obmfc8/Nj8oC6b0g5aP83G1xcQkcb4H360P4yGfKXW2Qbuf9IXkL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JmHcYAAADfAAAADwAAAAAAAAAAAAAAAACYAgAAZHJz&#10;L2Rvd25yZXYueG1sUEsFBgAAAAAEAAQA9QAAAIsDAAAAAA==&#10;" path="m,l12192,r,377952l,377952,,e" fillcolor="red" stroked="f" strokeweight="0">
                  <v:path arrowok="t" textboxrect="0,0,12192,377952"/>
                </v:shape>
                <v:shape id="Shape 460720" o:spid="_x0000_s1216" style="position:absolute;left:7639;top:20101;width:121;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8L9scA&#10;AADfAAAADwAAAGRycy9kb3ducmV2LnhtbESPy2rDMBBF94H8g5hCd41cU5LUjWJCcCDtJq9C6W6w&#10;praJNTKW4ke/vloUsrzcF2eVDqYWHbWusqzgeRaBIM6trrhQ8HnZPS1BOI+ssbZMCkZykK6nkxUm&#10;2vZ8ou7sCxFG2CWooPS+SaR0eUkG3cw2xMH7sa1BH2RbSN1iH8ZNLeMomkuDFYeHEhvalpRfzzej&#10;wOjmONaHUzZev7LBZh/vr7/4rdTjw7B5A+Fp8Pfwf3uvFbzMo0UcCAJPY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C/bHAAAA3wAAAA8AAAAAAAAAAAAAAAAAmAIAAGRy&#10;cy9kb3ducmV2LnhtbFBLBQYAAAAABAAEAPUAAACMAwAAAAA=&#10;" path="m,l12192,r,12192l,12192,,e" fillcolor="black" stroked="f" strokeweight="0">
                  <v:path arrowok="t" textboxrect="0,0,12192,12192"/>
                </v:shape>
                <v:shape id="Shape 460721" o:spid="_x0000_s1217" style="position:absolute;left:7760;top:20101;width:1159;height:122;visibility:visible;mso-wrap-style:square;v-text-anchor:top" coordsize="11582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7ScYA&#10;AADfAAAADwAAAGRycy9kb3ducmV2LnhtbESPUWvCMBSF3wf+h3AHexma1kmVahQVhIFPq/6AS3Jt&#10;w5qb2kTt/v0yEPZ4OOd8h7PaDK4Vd+qD9awgn2QgiLU3lmsF59NhvAARIrLB1jMp+KEAm/XoZYWl&#10;8Q/+onsVa5EgHEpU0MTYlVIG3ZDDMPEdcfIuvncYk+xraXp8JLhr5TTLCunQclposKN9Q/q7ujkF&#10;7+Tyg93Z4/Yj+Jn2xeI67LRSb6/Ddgki0hD/w8/2p1EwK7L5NIe/P+kL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r7ScYAAADfAAAADwAAAAAAAAAAAAAAAACYAgAAZHJz&#10;L2Rvd25yZXYueG1sUEsFBgAAAAAEAAQA9QAAAIsDAAAAAA==&#10;" path="m,l115824,r,12192l,12192,,e" fillcolor="red" stroked="f" strokeweight="0">
                  <v:path arrowok="t" textboxrect="0,0,115824,12192"/>
                </v:shape>
                <v:shape id="Shape 460722" o:spid="_x0000_s1218" style="position:absolute;left:8919;top:16322;width:122;height:3779;visibility:visible;mso-wrap-style:square;v-text-anchor:top" coordsize="12192,37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0cYA&#10;AADfAAAADwAAAGRycy9kb3ducmV2LnhtbESPUWvCMBSF3wf7D+EKvs3EUnTrjDKEDV9EVvcDLs21&#10;DTY3XZPV+u+NIOzxcM75Dme1GV0rBuqD9axhPlMgiCtvLNcafo6fL68gQkQ22HomDVcKsFk/P62w&#10;MP7C3zSUsRYJwqFADU2MXSFlqBpyGGa+I07eyfcOY5J9LU2PlwR3rcyUWkiHltNCgx1tG6rO5Z/T&#10;4A77fEnt3Hzl4dfmW3V6K+2g9XQyfryDiDTG//CjvTMa8oVaZhnc/6Qv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o+0cYAAADfAAAADwAAAAAAAAAAAAAAAACYAgAAZHJz&#10;L2Rvd25yZXYueG1sUEsFBgAAAAAEAAQA9QAAAIsDAAAAAA==&#10;" path="m,l12192,r,377952l,377952,,e" fillcolor="red" stroked="f" strokeweight="0">
                  <v:path arrowok="t" textboxrect="0,0,12192,377952"/>
                </v:shape>
                <v:shape id="Shape 460723" o:spid="_x0000_s1219" style="position:absolute;left:8919;top:20101;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2VgckA&#10;AADfAAAADwAAAGRycy9kb3ducmV2LnhtbESPT2vCQBTE74V+h+UVetNNrWhN3UgpKVQv/qkg3h7Z&#10;1yQk+zZkt5r46V1B6HGYmd8w80VnanGi1pWWFbwMIxDEmdUl5wr2P1+DNxDOI2usLZOCnhwskseH&#10;OcbannlLp53PRYCwi1FB4X0TS+myggy6oW2Ig/drW4M+yDaXusVzgJtajqJoIg2WHBYKbOizoKza&#10;/RkFRjebvl5v0746pJ1NV8vZBY9KPT91H+8gPHX+P3xvf2sF40k0Hb3C7U/4AjK5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u2VgckAAADfAAAADwAAAAAAAAAAAAAAAACYAgAA&#10;ZHJzL2Rvd25yZXYueG1sUEsFBgAAAAAEAAQA9QAAAI4DAAAAAA==&#10;" path="m,l12192,r,12192l,12192,,e" fillcolor="black" stroked="f" strokeweight="0">
                  <v:path arrowok="t" textboxrect="0,0,12192,12192"/>
                </v:shape>
                <v:shape id="Shape 460724" o:spid="_x0000_s1220" style="position:absolute;left:9041;top:20101;width:40340;height:122;visibility:visible;mso-wrap-style:square;v-text-anchor:top" coordsize="403402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IaVsQA&#10;AADfAAAADwAAAGRycy9kb3ducmV2LnhtbESPQYvCMBSE78L+h/AWvGmyKnWpRllWRC8Kunp/Nm/b&#10;YvNSmqj13xtB8DjMzDfMdN7aSlyp8aVjDV99BYI4c6bkXMPhb9n7BuEDssHKMWm4k4f57KMzxdS4&#10;G+/oug+5iBD2KWooQqhTKX1WkEXfdzVx9P5dYzFE2eTSNHiLcFvJgVKJtFhyXCiwpt+CsvP+YjWQ&#10;srhdJGt1OrhdeQ7J8HjcrLTufrY/ExCB2vAOv9pro2GUqPFgBM8/8Qv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iGlbEAAAA3wAAAA8AAAAAAAAAAAAAAAAAmAIAAGRycy9k&#10;b3ducmV2LnhtbFBLBQYAAAAABAAEAPUAAACJAwAAAAA=&#10;" path="m,l4034028,r,12192l,12192,,e" fillcolor="black" stroked="f" strokeweight="0">
                  <v:path arrowok="t" textboxrect="0,0,4034028,12192"/>
                </v:shape>
                <v:shape id="Shape 460726" o:spid="_x0000_s1221" style="position:absolute;left:49381;top:20101;width:122;height:122;visibility:visible;mso-wrap-style:square;v-text-anchor:top" coordsize="12192,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o2GckA&#10;AADfAAAADwAAAGRycy9kb3ducmV2LnhtbESPT2vCQBTE74V+h+UVequbSoltmo0UiaC9+KcF8fbI&#10;vibB7NuQXTXx03cFweMwM79h0mlvGnGiztWWFbyOIhDEhdU1lwp+f+Yv7yCcR9bYWCYFAzmYZo8P&#10;KSbannlDp60vRYCwS1BB5X2bSOmKigy6kW2Jg/dnO4M+yK6UusNzgJtGjqMolgZrDgsVtjSrqDhs&#10;j0aB0e16aFabfDjs8t7m38uPC+6Ven7qvz5BeOr9PXxrL7SCtziajGO4/glfQG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po2GckAAADfAAAADwAAAAAAAAAAAAAAAACYAgAA&#10;ZHJzL2Rvd25yZXYueG1sUEsFBgAAAAAEAAQA9QAAAI4DAAAAAA==&#10;" path="m,l12192,r,12192l,12192,,e" fillcolor="black" stroked="f" strokeweight="0">
                  <v:path arrowok="t" textboxrect="0,0,12192,12192"/>
                </v:shape>
                <v:shape id="Shape 460727" o:spid="_x0000_s1222" style="position:absolute;left:49503;top:20101;width:7257;height:122;visibility:visible;mso-wrap-style:square;v-text-anchor:top" coordsize="725729,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AxiMgA&#10;AADfAAAADwAAAGRycy9kb3ducmV2LnhtbESPQUsDMRSE74L/ITzBm00s2pa1aSkF0YtIu9rzc/PM&#10;rm5e4ibdbv31TUHwOMzMN8x8ObhW9NTFxrOG25ECQVx507DV8FY+3sxAxIRssPVMGo4UYbm4vJhj&#10;YfyBN9RvkxUZwrFADXVKoZAyVjU5jCMfiLP36TuHKcvOStPhIcNdK8dKTaTDhvNCjYHWNVXf273T&#10;EN6f1O/x697a/a4sP17DD/cvqPX11bB6AJFoSP/hv/az0XA3UdPxFM5/8heQi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wDGIyAAAAN8AAAAPAAAAAAAAAAAAAAAAAJgCAABk&#10;cnMvZG93bnJldi54bWxQSwUGAAAAAAQABAD1AAAAjQMAAAAA&#10;" path="m,l725729,r,12192l,12192,,e" fillcolor="black" stroked="f" strokeweight="0">
                  <v:path arrowok="t" textboxrect="0,0,725729,12192"/>
                </v:shape>
                <v:shape id="Shape 460728" o:spid="_x0000_s1223" style="position:absolute;left:56760;top:16322;width:183;height:3779;visibility:visible;mso-wrap-style:square;v-text-anchor:top" coordsize="18288,377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8kAcQA&#10;AADfAAAADwAAAGRycy9kb3ducmV2LnhtbERPyWrDMBC9B/oPYgq9mEauCUlxowQTWsglkKW9D9LU&#10;NrVGRlJt5++jQyDHx9vX28l2YiAfWscK3uY5CGLtTMu1gu/L1+s7iBCRDXaOScGVAmw3T7M1lsaN&#10;fKLhHGuRQjiUqKCJsS+lDLohi2HueuLE/TpvMSboa2k8jincdrLI86W02HJqaLCnXUP67/xvFVwO&#10;2fiDejcedecXQ1Fl1ecxU+rleao+QESa4kN8d++NgsUyXxVpcPqTv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JAHEAAAA3wAAAA8AAAAAAAAAAAAAAAAAmAIAAGRycy9k&#10;b3ducmV2LnhtbFBLBQYAAAAABAAEAPUAAACJAwAAAAA=&#10;" path="m,l18288,r,377952l,377952,,e" fillcolor="black" stroked="f" strokeweight="0">
                  <v:path arrowok="t" textboxrect="0,0,18288,377952"/>
                </v:shape>
                <v:shape id="Shape 460729" o:spid="_x0000_s1224" style="position:absolute;left:56760;top:20101;width:183;height:122;visibility:visible;mso-wrap-style:square;v-text-anchor:top" coordsize="18288,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Wzn8gA&#10;AADfAAAADwAAAGRycy9kb3ducmV2LnhtbESP0WrCQBRE34X+w3ILvkjdKKI1ukopCGKhwegHXLLX&#10;JCR7N2TXGP16t1DwcZiZM8x625tadNS60rKCyTgCQZxZXXKu4HzafXyCcB5ZY22ZFNzJwXbzNlhj&#10;rO2Nj9SlPhcBwi5GBYX3TSylywoy6Ma2IQ7exbYGfZBtLnWLtwA3tZxG0VwaLDksFNjQd0FZlV6N&#10;gu6QHNJR9phUyT296Jk7J78/lVLD9/5rBcJT71/h//ZeK5jNo8V0CX9/wheQm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BbOfyAAAAN8AAAAPAAAAAAAAAAAAAAAAAJgCAABk&#10;cnMvZG93bnJldi54bWxQSwUGAAAAAAQABAD1AAAAjQMAAAAA&#10;" path="m,l18288,r,12192l,12192,,e" fillcolor="black" stroked="f" strokeweight="0">
                  <v:path arrowok="t" textboxrect="0,0,18288,12192"/>
                </v:shape>
                <v:rect id="Rectangle 10278" o:spid="_x0000_s1225" style="position:absolute;left:1814;top:21208;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rect id="Rectangle 10279" o:spid="_x0000_s1226" style="position:absolute;left:2274;top:2120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MLMQA&#10;AADeAAAADwAAAGRycy9kb3ducmV2LnhtbERPS4vCMBC+C/sfwix401QPq61GkV0XPfpYUG9DM7bF&#10;ZlKaaKu/3gjC3ubje8503ppS3Kh2hWUFg34Egji1uuBMwd/+tzcG4TyyxtIyKbiTg/nsozPFRNuG&#10;t3Tb+UyEEHYJKsi9rxIpXZqTQde3FXHgzrY26AOsM6lrbEK4KeUwir6kwYJDQ44VfeeUXnZXo2A1&#10;rhbHtX00Wbk8rQ6bQ/yzj71S3c92MQHhqfX/4rd7rcP8aDi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RDCz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 xml:space="preserve"> </w:t>
                        </w:r>
                      </w:p>
                    </w:txbxContent>
                  </v:textbox>
                </v:rect>
                <v:shape id="Shape 10524" o:spid="_x0000_s1227" style="position:absolute;left:49707;top:27139;width:5347;height:2401;visibility:visible;mso-wrap-style:square;v-text-anchor:top" coordsize="53467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04f8YA&#10;AADeAAAADwAAAGRycy9kb3ducmV2LnhtbERPS2vCQBC+C/0PywjedKOotamrtNJCT0rTB3obstNk&#10;a3Y2ZNcY/31XEHqbj+85y3VnK9FS441jBeNRAoI4d9pwoeDz43W4AOEDssbKMSm4kIf16q63xFS7&#10;M79Tm4VCxBD2KSooQ6hTKX1ekkU/cjVx5H5cYzFE2BRSN3iO4baSkySZS4uGY0OJNW1Kyo/ZySq4&#10;P34/z74O09/L4mX/sN2dMmqNUWrQ754eQQTqwr/45n7TcX4ym0zh+k68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04f8YAAADeAAAADwAAAAAAAAAAAAAAAACYAgAAZHJz&#10;L2Rvd25yZXYueG1sUEsFBgAAAAAEAAQA9QAAAIsDAAAAAA==&#10;" path="m,40005l3175,24130,11430,11430,24130,3175,40005,,494665,r15875,3175l523240,11430r8255,12700l534670,40005r,160020l531495,215900r-8255,12700l510540,236855r-15875,3175l40005,240030,24130,236855,11430,228600,3175,215900,,200025,,40005xe" filled="f" strokecolor="red" strokeweight=".8pt">
                  <v:path arrowok="t" textboxrect="0,0,534670,240030"/>
                </v:shape>
                <v:shape id="Shape 10525" o:spid="_x0000_s1228" style="position:absolute;top:23710;width:55676;height:6350;visibility:visible;mso-wrap-style:square;v-text-anchor:top" coordsize="5567680,63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xocMA&#10;AADeAAAADwAAAGRycy9kb3ducmV2LnhtbERPS2vCQBC+F/oflin01uzWatGYVYqg9tpU8TpkJ482&#10;Oxuyqyb/3i0UvM3H95xsPdhWXKj3jWMNr4kCQVw403Cl4fC9fZmD8AHZYOuYNIzkYb16fMgwNe7K&#10;X3TJQyViCPsUNdQhdKmUvqjJok9cRxy50vUWQ4R9JU2P1xhuWzlR6l1abDg21NjRpqbiNz9bDYvO&#10;jKfFsBl5ms/fymPgn53aa/38NHwsQQQawl387/40cb6aTWbw9068Qa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QxocMAAADeAAAADwAAAAAAAAAAAAAAAACYAgAAZHJzL2Rv&#10;d25yZXYueG1sUEsFBgAAAAAEAAQA9QAAAIgDAAAAAA==&#10;" path="m,635000r5567680,l5567680,,,,,635000xe" filled="f" strokeweight=".8pt">
                  <v:stroke miterlimit="66585f" joinstyle="miter"/>
                  <v:path arrowok="t" textboxrect="0,0,5567680,635000"/>
                </v:shape>
                <v:shape id="Picture 10527" o:spid="_x0000_s1229" type="#_x0000_t75" style="position:absolute;left:43;top:23750;width:55595;height:6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gNSnGAAAA3gAAAA8AAABkcnMvZG93bnJldi54bWxET01rwkAQvRf8D8sIvZS6MVC10VWkReih&#10;aI299DZkx2wwOxuzW5P+e1cQepvH+5zFqre1uFDrK8cKxqMEBHHhdMWlgu/D5nkGwgdkjbVjUvBH&#10;HlbLwcMCM+063tMlD6WIIewzVGBCaDIpfWHIoh+5hjhyR9daDBG2pdQtdjHc1jJNkom0WHFsMNjQ&#10;m6HilP9aBefXpzwvvszk87Sbpj/d5v1otgelHof9eg4iUB/+xXf3h47zk5d0Crd34g1ye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CA1KcYAAADeAAAADwAAAAAAAAAAAAAA&#10;AACfAgAAZHJzL2Rvd25yZXYueG1sUEsFBgAAAAAEAAQA9wAAAJIDAAAAAA==&#10;">
                  <v:imagedata r:id="rId69" o:title=""/>
                </v:shape>
                <v:rect id="Rectangle 10528" o:spid="_x0000_s1230" style="position:absolute;left:46;top:23793;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Lz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ES8/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0529" o:spid="_x0000_s1231" style="position:absolute;left:6358;top:25101;width:38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juVMQA&#10;AADeAAAADwAAAGRycy9kb3ducmV2LnhtbERPS4vCMBC+C/sfwix401RhxVajyK6LHn0sqLehGdti&#10;MylNtNVfbwRhb/PxPWc6b00pblS7wrKCQT8CQZxaXXCm4G//2xuDcB5ZY2mZFNzJwXz20Zliom3D&#10;W7rtfCZCCLsEFeTeV4mULs3JoOvbijhwZ1sb9AHWmdQ1NiHclHIYRSNpsODQkGNF3zmll93VKFiN&#10;q8VxbR9NVi5Pq8PmEP/sY69U97NdTEB4av2/+O1e6zA/+h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I7lT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0530" o:spid="_x0000_s1232" style="position:absolute;left:46;top:26449;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RFMgA&#10;AADeAAAADwAAAGRycy9kb3ducmV2LnhtbESPT2vCQBDF70K/wzKCN93YY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9EUyAAAAN4AAAAPAAAAAAAAAAAAAAAAAJgCAABk&#10;cnMvZG93bnJldi54bWxQSwUGAAAAAAQABAD1AAAAjQ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0531" o:spid="_x0000_s1233" style="position:absolute;left:49912;top:27760;width:191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d0j8UA&#10;AADeAAAADwAAAGRycy9kb3ducmV2LnhtbERPTWvCQBC9F/wPywje6kal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3SPxQAAAN4AAAAPAAAAAAAAAAAAAAAAAJgCAABkcnMv&#10;ZG93bnJldi54bWxQSwUGAAAAAAQABAD1AAAAigMAAAAA&#10;" filled="f" stroked="f">
                  <v:textbox inset="0,0,0,0">
                    <w:txbxContent>
                      <w:p w:rsidR="008D3E2E" w:rsidRPr="00F2125C" w:rsidRDefault="00F2125C">
                        <w:pPr>
                          <w:spacing w:after="160" w:line="259" w:lineRule="auto"/>
                          <w:ind w:left="0" w:right="0" w:firstLine="0"/>
                          <w:jc w:val="left"/>
                          <w:rPr>
                            <w:sz w:val="22"/>
                            <w:lang w:val="en-US"/>
                          </w:rPr>
                        </w:pPr>
                        <w:r w:rsidRPr="00F2125C">
                          <w:rPr>
                            <w:sz w:val="22"/>
                            <w:lang w:val="en-US"/>
                          </w:rPr>
                          <w:t>11</w:t>
                        </w:r>
                      </w:p>
                    </w:txbxContent>
                  </v:textbox>
                </v:rect>
                <v:rect id="Rectangle 10532" o:spid="_x0000_s1234" style="position:absolute;left:51426;top:27760;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Xq+MUA&#10;AADeAAAADwAAAGRycy9kb3ducmV2LnhtbERPTWvCQBC9C/6HZYTedKOl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ter4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w:t>
                        </w:r>
                      </w:p>
                    </w:txbxContent>
                  </v:textbox>
                </v:rect>
                <v:rect id="Rectangle 10533" o:spid="_x0000_s1235" style="position:absolute;left:51822;top:27760;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Y8QA&#10;AADeAAAADwAAAGRycy9kb3ducmV2LnhtbERPS4vCMBC+C/sfwix403QVRb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5T2P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0534" o:spid="_x0000_s1236" style="position:absolute;left:54016;top:27760;width:38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2309D8" w:rsidP="00F2125C">
      <w:pPr>
        <w:spacing w:after="0" w:line="276" w:lineRule="auto"/>
        <w:ind w:left="0" w:right="0" w:firstLine="0"/>
        <w:rPr>
          <w:color w:val="auto"/>
          <w:szCs w:val="28"/>
          <w:lang w:val="en-US"/>
        </w:rPr>
      </w:pPr>
      <w:r w:rsidRPr="00D91044">
        <w:rPr>
          <w:color w:val="auto"/>
          <w:szCs w:val="28"/>
          <w:lang w:val="en-US"/>
        </w:rPr>
        <w:t xml:space="preserve"> </w:t>
      </w:r>
      <w:r w:rsidRPr="00D91044">
        <w:rPr>
          <w:color w:val="auto"/>
          <w:szCs w:val="28"/>
        </w:rPr>
        <w:t>Лин</w:t>
      </w:r>
      <w:proofErr w:type="gramStart"/>
      <w:r w:rsidRPr="00D91044">
        <w:rPr>
          <w:color w:val="auto"/>
          <w:szCs w:val="28"/>
          <w:lang w:val="en-US"/>
        </w:rPr>
        <w:t>e</w:t>
      </w:r>
      <w:proofErr w:type="gramEnd"/>
      <w:r w:rsidRPr="00D91044">
        <w:rPr>
          <w:color w:val="auto"/>
          <w:szCs w:val="28"/>
        </w:rPr>
        <w:t>йк</w:t>
      </w:r>
      <w:r w:rsidRPr="00D91044">
        <w:rPr>
          <w:color w:val="auto"/>
          <w:szCs w:val="28"/>
          <w:lang w:val="en-US"/>
        </w:rPr>
        <w:t xml:space="preserve">a ning boshi va oxirida </w:t>
      </w:r>
      <w:r w:rsidR="00F2125C">
        <w:rPr>
          <w:color w:val="auto"/>
          <w:szCs w:val="28"/>
          <w:lang w:val="en-US"/>
        </w:rPr>
        <w:t>10</w:t>
      </w:r>
      <w:r w:rsidRPr="00D91044">
        <w:rPr>
          <w:color w:val="auto"/>
          <w:szCs w:val="28"/>
          <w:lang w:val="en-US"/>
        </w:rPr>
        <w:t xml:space="preserve">-rasmda belgilab qo‘yilganidek markerlar bo‘ladi. </w:t>
      </w:r>
      <w:proofErr w:type="gramStart"/>
      <w:r w:rsidR="008D3E2E" w:rsidRPr="00D91044">
        <w:rPr>
          <w:color w:val="auto"/>
          <w:szCs w:val="28"/>
          <w:lang w:val="en-US"/>
        </w:rPr>
        <w:t>Bular sartr boshini hamda satr oxirini belgilaydigan markerlardir.</w:t>
      </w:r>
      <w:proofErr w:type="gramEnd"/>
      <w:r w:rsidR="008D3E2E" w:rsidRPr="00D91044">
        <w:rPr>
          <w:color w:val="auto"/>
          <w:szCs w:val="28"/>
          <w:lang w:val="en-US"/>
        </w:rPr>
        <w:t xml:space="preserve"> </w:t>
      </w:r>
      <w:r w:rsidR="008D3E2E" w:rsidRPr="00D91044">
        <w:rPr>
          <w:b/>
          <w:i/>
          <w:color w:val="auto"/>
          <w:szCs w:val="28"/>
          <w:lang w:val="en-US"/>
        </w:rPr>
        <w:t xml:space="preserve"> </w:t>
      </w:r>
    </w:p>
    <w:p w:rsidR="00F2125C" w:rsidRDefault="00F2125C" w:rsidP="00F2125C">
      <w:pPr>
        <w:spacing w:after="0" w:line="276" w:lineRule="auto"/>
        <w:ind w:left="0" w:right="0" w:firstLine="708"/>
        <w:rPr>
          <w:color w:val="auto"/>
          <w:szCs w:val="28"/>
          <w:lang w:val="en-US"/>
        </w:rPr>
      </w:pPr>
      <w:r w:rsidRPr="00D91044">
        <w:rPr>
          <w:rFonts w:eastAsia="Calibri"/>
          <w:noProof/>
          <w:color w:val="auto"/>
          <w:szCs w:val="28"/>
        </w:rPr>
        <mc:AlternateContent>
          <mc:Choice Requires="wpg">
            <w:drawing>
              <wp:inline distT="0" distB="0" distL="0" distR="0" wp14:anchorId="4FBE20D8" wp14:editId="4BFEDE3A">
                <wp:extent cx="5474970" cy="1002030"/>
                <wp:effectExtent l="0" t="0" r="11430" b="26670"/>
                <wp:docPr id="394432" name="Group 394432"/>
                <wp:cNvGraphicFramePr/>
                <a:graphic xmlns:a="http://schemas.openxmlformats.org/drawingml/2006/main">
                  <a:graphicData uri="http://schemas.microsoft.com/office/word/2010/wordprocessingGroup">
                    <wpg:wgp>
                      <wpg:cNvGrpSpPr/>
                      <wpg:grpSpPr>
                        <a:xfrm>
                          <a:off x="0" y="0"/>
                          <a:ext cx="5474970" cy="1002030"/>
                          <a:chOff x="0" y="0"/>
                          <a:chExt cx="5474970" cy="1002030"/>
                        </a:xfrm>
                      </wpg:grpSpPr>
                      <pic:pic xmlns:pic="http://schemas.openxmlformats.org/drawingml/2006/picture">
                        <pic:nvPicPr>
                          <pic:cNvPr id="11101" name="Picture 11101"/>
                          <pic:cNvPicPr/>
                        </pic:nvPicPr>
                        <pic:blipFill>
                          <a:blip r:embed="rId70"/>
                          <a:stretch>
                            <a:fillRect/>
                          </a:stretch>
                        </pic:blipFill>
                        <pic:spPr>
                          <a:xfrm>
                            <a:off x="5080" y="0"/>
                            <a:ext cx="4843780" cy="1000760"/>
                          </a:xfrm>
                          <a:prstGeom prst="rect">
                            <a:avLst/>
                          </a:prstGeom>
                        </pic:spPr>
                      </pic:pic>
                      <wps:wsp>
                        <wps:cNvPr id="11102" name="Shape 11102"/>
                        <wps:cNvSpPr/>
                        <wps:spPr>
                          <a:xfrm>
                            <a:off x="0" y="1270"/>
                            <a:ext cx="5474970" cy="1000760"/>
                          </a:xfrm>
                          <a:custGeom>
                            <a:avLst/>
                            <a:gdLst/>
                            <a:ahLst/>
                            <a:cxnLst/>
                            <a:rect l="0" t="0" r="0" b="0"/>
                            <a:pathLst>
                              <a:path w="5474970" h="1000760">
                                <a:moveTo>
                                  <a:pt x="0" y="1000760"/>
                                </a:moveTo>
                                <a:lnTo>
                                  <a:pt x="5474970" y="1000760"/>
                                </a:lnTo>
                                <a:lnTo>
                                  <a:pt x="547497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4895850" y="706120"/>
                            <a:ext cx="534670" cy="238760"/>
                          </a:xfrm>
                          <a:custGeom>
                            <a:avLst/>
                            <a:gdLst/>
                            <a:ahLst/>
                            <a:cxnLst/>
                            <a:rect l="0" t="0" r="0" b="0"/>
                            <a:pathLst>
                              <a:path w="534670" h="238760">
                                <a:moveTo>
                                  <a:pt x="0" y="40005"/>
                                </a:moveTo>
                                <a:lnTo>
                                  <a:pt x="3175" y="24130"/>
                                </a:lnTo>
                                <a:lnTo>
                                  <a:pt x="11430" y="12065"/>
                                </a:lnTo>
                                <a:lnTo>
                                  <a:pt x="24130" y="3175"/>
                                </a:lnTo>
                                <a:lnTo>
                                  <a:pt x="40005" y="0"/>
                                </a:lnTo>
                                <a:lnTo>
                                  <a:pt x="494665" y="0"/>
                                </a:lnTo>
                                <a:lnTo>
                                  <a:pt x="510540" y="3175"/>
                                </a:lnTo>
                                <a:lnTo>
                                  <a:pt x="523240" y="12065"/>
                                </a:lnTo>
                                <a:lnTo>
                                  <a:pt x="531495" y="24130"/>
                                </a:lnTo>
                                <a:lnTo>
                                  <a:pt x="534670" y="40005"/>
                                </a:lnTo>
                                <a:lnTo>
                                  <a:pt x="534670" y="199390"/>
                                </a:lnTo>
                                <a:lnTo>
                                  <a:pt x="531495" y="214630"/>
                                </a:lnTo>
                                <a:lnTo>
                                  <a:pt x="523240" y="227330"/>
                                </a:lnTo>
                                <a:lnTo>
                                  <a:pt x="510540" y="235585"/>
                                </a:lnTo>
                                <a:lnTo>
                                  <a:pt x="494665" y="238760"/>
                                </a:lnTo>
                                <a:lnTo>
                                  <a:pt x="40005" y="238760"/>
                                </a:lnTo>
                                <a:lnTo>
                                  <a:pt x="24130" y="235585"/>
                                </a:lnTo>
                                <a:lnTo>
                                  <a:pt x="11430" y="227330"/>
                                </a:lnTo>
                                <a:lnTo>
                                  <a:pt x="3175" y="214630"/>
                                </a:lnTo>
                                <a:lnTo>
                                  <a:pt x="0" y="199390"/>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104" name="Shape 11104"/>
                        <wps:cNvSpPr/>
                        <wps:spPr>
                          <a:xfrm>
                            <a:off x="30480" y="388620"/>
                            <a:ext cx="279400" cy="477520"/>
                          </a:xfrm>
                          <a:custGeom>
                            <a:avLst/>
                            <a:gdLst/>
                            <a:ahLst/>
                            <a:cxnLst/>
                            <a:rect l="0" t="0" r="0" b="0"/>
                            <a:pathLst>
                              <a:path w="279400" h="477520">
                                <a:moveTo>
                                  <a:pt x="0" y="477520"/>
                                </a:moveTo>
                                <a:lnTo>
                                  <a:pt x="279400" y="477520"/>
                                </a:lnTo>
                                <a:lnTo>
                                  <a:pt x="279400" y="0"/>
                                </a:lnTo>
                                <a:lnTo>
                                  <a:pt x="0" y="0"/>
                                </a:lnTo>
                                <a:lnTo>
                                  <a:pt x="0" y="47752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106" name="Picture 11106"/>
                          <pic:cNvPicPr/>
                        </pic:nvPicPr>
                        <pic:blipFill>
                          <a:blip r:embed="rId71"/>
                          <a:stretch>
                            <a:fillRect/>
                          </a:stretch>
                        </pic:blipFill>
                        <pic:spPr>
                          <a:xfrm>
                            <a:off x="5334" y="5207"/>
                            <a:ext cx="5465064" cy="990600"/>
                          </a:xfrm>
                          <a:prstGeom prst="rect">
                            <a:avLst/>
                          </a:prstGeom>
                        </pic:spPr>
                      </pic:pic>
                      <wps:wsp>
                        <wps:cNvPr id="11107" name="Rectangle 11107"/>
                        <wps:cNvSpPr/>
                        <wps:spPr>
                          <a:xfrm>
                            <a:off x="5639" y="9323"/>
                            <a:ext cx="38511" cy="170529"/>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08" name="Rectangle 11108"/>
                        <wps:cNvSpPr/>
                        <wps:spPr>
                          <a:xfrm>
                            <a:off x="5639" y="143435"/>
                            <a:ext cx="38511" cy="170529"/>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09" name="Rectangle 11109"/>
                        <wps:cNvSpPr/>
                        <wps:spPr>
                          <a:xfrm>
                            <a:off x="5639" y="274499"/>
                            <a:ext cx="38511" cy="170529"/>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0" name="Rectangle 11110"/>
                        <wps:cNvSpPr/>
                        <wps:spPr>
                          <a:xfrm>
                            <a:off x="5639" y="405563"/>
                            <a:ext cx="38511" cy="170529"/>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1" name="Rectangle 11111"/>
                        <wps:cNvSpPr/>
                        <wps:spPr>
                          <a:xfrm>
                            <a:off x="5639" y="536356"/>
                            <a:ext cx="38613" cy="170977"/>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112" name="Rectangle 11112"/>
                        <wps:cNvSpPr/>
                        <wps:spPr>
                          <a:xfrm>
                            <a:off x="4955465" y="768529"/>
                            <a:ext cx="131074" cy="170529"/>
                          </a:xfrm>
                          <a:prstGeom prst="rect">
                            <a:avLst/>
                          </a:prstGeom>
                          <a:ln>
                            <a:noFill/>
                          </a:ln>
                        </wps:spPr>
                        <wps:txbx>
                          <w:txbxContent>
                            <w:p w:rsidR="00F2125C" w:rsidRPr="00F2125C" w:rsidRDefault="00F2125C" w:rsidP="00F2125C">
                              <w:pPr>
                                <w:spacing w:after="160" w:line="259" w:lineRule="auto"/>
                                <w:ind w:left="0" w:right="0" w:firstLine="0"/>
                                <w:jc w:val="left"/>
                                <w:rPr>
                                  <w:lang w:val="en-US"/>
                                </w:rPr>
                              </w:pPr>
                              <w:r>
                                <w:rPr>
                                  <w:sz w:val="18"/>
                                  <w:lang w:val="en-US"/>
                                </w:rPr>
                                <w:t>12</w:t>
                              </w:r>
                            </w:p>
                          </w:txbxContent>
                        </wps:txbx>
                        <wps:bodyPr horzOverflow="overflow" vert="horz" lIns="0" tIns="0" rIns="0" bIns="0" rtlCol="0">
                          <a:noAutofit/>
                        </wps:bodyPr>
                      </wps:wsp>
                      <wps:wsp>
                        <wps:cNvPr id="11113" name="Rectangle 11113"/>
                        <wps:cNvSpPr/>
                        <wps:spPr>
                          <a:xfrm>
                            <a:off x="5067427" y="768529"/>
                            <a:ext cx="51298" cy="170529"/>
                          </a:xfrm>
                          <a:prstGeom prst="rect">
                            <a:avLst/>
                          </a:prstGeom>
                          <a:ln>
                            <a:noFill/>
                          </a:ln>
                        </wps:spPr>
                        <wps:txbx>
                          <w:txbxContent>
                            <w:p w:rsidR="00F2125C" w:rsidRDefault="00F2125C" w:rsidP="00F2125C">
                              <w:pPr>
                                <w:spacing w:after="160" w:line="259" w:lineRule="auto"/>
                                <w:ind w:left="0" w:right="0" w:firstLine="0"/>
                                <w:jc w:val="left"/>
                              </w:pPr>
                              <w:r>
                                <w:rPr>
                                  <w:sz w:val="18"/>
                                </w:rPr>
                                <w:t>-</w:t>
                              </w:r>
                            </w:p>
                          </w:txbxContent>
                        </wps:txbx>
                        <wps:bodyPr horzOverflow="overflow" vert="horz" lIns="0" tIns="0" rIns="0" bIns="0" rtlCol="0">
                          <a:noAutofit/>
                        </wps:bodyPr>
                      </wps:wsp>
                      <wps:wsp>
                        <wps:cNvPr id="11114" name="Rectangle 11114"/>
                        <wps:cNvSpPr/>
                        <wps:spPr>
                          <a:xfrm>
                            <a:off x="5107051" y="768529"/>
                            <a:ext cx="293894" cy="170529"/>
                          </a:xfrm>
                          <a:prstGeom prst="rect">
                            <a:avLst/>
                          </a:prstGeom>
                          <a:ln>
                            <a:noFill/>
                          </a:ln>
                        </wps:spPr>
                        <wps:txbx>
                          <w:txbxContent>
                            <w:p w:rsidR="00F2125C" w:rsidRDefault="00F2125C" w:rsidP="00F2125C">
                              <w:pPr>
                                <w:spacing w:after="160" w:line="259" w:lineRule="auto"/>
                                <w:ind w:left="0" w:right="0" w:firstLine="0"/>
                                <w:jc w:val="left"/>
                              </w:pPr>
                              <w:r>
                                <w:rPr>
                                  <w:sz w:val="18"/>
                                </w:rPr>
                                <w:t>rasm</w:t>
                              </w:r>
                            </w:p>
                          </w:txbxContent>
                        </wps:txbx>
                        <wps:bodyPr horzOverflow="overflow" vert="horz" lIns="0" tIns="0" rIns="0" bIns="0" rtlCol="0">
                          <a:noAutofit/>
                        </wps:bodyPr>
                      </wps:wsp>
                      <wps:wsp>
                        <wps:cNvPr id="11115" name="Rectangle 11115"/>
                        <wps:cNvSpPr/>
                        <wps:spPr>
                          <a:xfrm>
                            <a:off x="5326507" y="768529"/>
                            <a:ext cx="38511" cy="170529"/>
                          </a:xfrm>
                          <a:prstGeom prst="rect">
                            <a:avLst/>
                          </a:prstGeom>
                          <a:ln>
                            <a:noFill/>
                          </a:ln>
                        </wps:spPr>
                        <wps:txbx>
                          <w:txbxContent>
                            <w:p w:rsidR="00F2125C" w:rsidRDefault="00F2125C" w:rsidP="00F2125C">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432" o:spid="_x0000_s1237" style="width:431.1pt;height:78.9pt;mso-position-horizontal-relative:char;mso-position-vertical-relative:line" coordsize="54749,100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">
                <v:shape id="Picture 11101" o:spid="_x0000_s1238" type="#_x0000_t75" style="position:absolute;left:50;width:48438;height:10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YCIHHAAAA3gAAAA8AAABkcnMvZG93bnJldi54bWxEj0FrAjEQhe+F/ocwBW/d7HqwshqlFSqC&#10;PVgt9TpuxuzSzWRJoq799Y1Q8DbDe/O+N9N5b1txJh8axwqKLAdBXDndsFHwtXt/HoMIEVlj65gU&#10;XCnAfPb4MMVSuwt/0nkbjUghHEpUUMfYlVKGqiaLIXMdcdKOzluMafVGao+XFG5bOczzkbTYcCLU&#10;2NGipupne7KJO1rb3/HHZmnM9SUsvg97/2ZYqcFT/zoBEamPd/P/9Uqn+kWRF3B7J80gZ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fYCIHHAAAA3gAAAA8AAAAAAAAAAAAA&#10;AAAAnwIAAGRycy9kb3ducmV2LnhtbFBLBQYAAAAABAAEAPcAAACTAwAAAAA=&#10;">
                  <v:imagedata r:id="rId72" o:title=""/>
                </v:shape>
                <v:shape id="Shape 11102" o:spid="_x0000_s1239" style="position:absolute;top:12;width:54749;height:10008;visibility:visible;mso-wrap-style:square;v-text-anchor:top" coordsize="5474970,100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LBjsUA&#10;AADeAAAADwAAAGRycy9kb3ducmV2LnhtbERPS2vCQBC+F/wPywje6m48iEZXaZXSHrTQ+MDehuw0&#10;CWZnQ3bV9N+7BaG3+fieM192thZXan3lWEMyVCCIc2cqLjTsd2/PExA+IBusHZOGX/KwXPSe5pga&#10;d+MvumahEDGEfYoayhCaVEqfl2TRD11DHLkf11oMEbaFNC3eYrit5UipsbRYcWwosaFVSfk5u1gN&#10;B6w32ftrM1bHVbf9nq4ndPrcaD3ody8zEIG68C9+uD9MnJ8kagR/78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sGOxQAAAN4AAAAPAAAAAAAAAAAAAAAAAJgCAABkcnMv&#10;ZG93bnJldi54bWxQSwUGAAAAAAQABAD1AAAAigMAAAAA&#10;" path="m,1000760r5474970,l5474970,,,,,1000760xe" filled="f" strokeweight=".8pt">
                  <v:stroke miterlimit="66585f" joinstyle="miter"/>
                  <v:path arrowok="t" textboxrect="0,0,5474970,1000760"/>
                </v:shape>
                <v:shape id="Shape 11103" o:spid="_x0000_s1240" style="position:absolute;left:48958;top:7061;width:5347;height:2387;visibility:visible;mso-wrap-style:square;v-text-anchor:top" coordsize="53467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yy8MA&#10;AADeAAAADwAAAGRycy9kb3ducmV2LnhtbERPTWvCQBC9F/wPywje6iYKpU1dRQXRq7YRehuy0yQ1&#10;Mxuya4z/3i0UepvH+5zFauBG9dT52omBdJqAIimcraU08Pmxe34F5QOKxcYJGbiTh9Vy9LTAzLqb&#10;HKk/hVLFEPEZGqhCaDOtfVERo5+6liRy365jDBF2pbYd3mI4N3qWJC+asZbYUGFL24qKy+nKBvY/&#10;7uu8SXnOfZOfa37Lj5dZbsxkPKzfQQUawr/4z32wcX6aJnP4fSfeo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dyy8MAAADeAAAADwAAAAAAAAAAAAAAAACYAgAAZHJzL2Rv&#10;d25yZXYueG1sUEsFBgAAAAAEAAQA9QAAAIgDAAAAAA==&#10;" path="m,40005l3175,24130,11430,12065,24130,3175,40005,,494665,r15875,3175l523240,12065r8255,12065l534670,40005r,159385l531495,214630r-8255,12700l510540,235585r-15875,3175l40005,238760,24130,235585,11430,227330,3175,214630,,199390,,40005xe" filled="f" strokecolor="red" strokeweight=".8pt">
                  <v:path arrowok="t" textboxrect="0,0,534670,238760"/>
                </v:shape>
                <v:shape id="Shape 11104" o:spid="_x0000_s1241" style="position:absolute;left:304;top:3886;width:2794;height:4775;visibility:visible;mso-wrap-style:square;v-text-anchor:top" coordsize="279400,477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POsYA&#10;AADeAAAADwAAAGRycy9kb3ducmV2LnhtbERPTWvCQBC9F/wPywi9SN1E1Ep0lVKR9qCHxhavQ3ZM&#10;otnZmF1j/PfdgtDbPN7nLFadqURLjSstK4iHEQjizOqScwXf+83LDITzyBory6TgTg5Wy97TAhNt&#10;b/xFbepzEULYJaig8L5OpHRZQQbd0NbEgTvaxqAPsMmlbvAWwk0lR1E0lQZLDg0F1vReUHZOr0bB&#10;5mdH8WDXXvlw2Y5OH+P7ZP2aKvXc797mIDx1/l/8cH/qMD+OozH8vRNu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POsYAAADeAAAADwAAAAAAAAAAAAAAAACYAgAAZHJz&#10;L2Rvd25yZXYueG1sUEsFBgAAAAAEAAQA9QAAAIsDAAAAAA==&#10;" path="m,477520r279400,l279400,,,,,477520xe" filled="f" strokecolor="red" strokeweight=".8pt">
                  <v:path arrowok="t" textboxrect="0,0,279400,477520"/>
                </v:shape>
                <v:shape id="Picture 11106" o:spid="_x0000_s1242" type="#_x0000_t75" style="position:absolute;left:53;top:52;width:54650;height:9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2V6HGAAAA3gAAAA8AAABkcnMvZG93bnJldi54bWxEj0FrAjEQhe8F/0OYQi9Fk7UoshpFCi1e&#10;enAVvA6bcXfpZrJuUs3++0YQvM3w3vvmzWoTbSuu1PvGsYZsokAQl840XGk4Hr7GCxA+IBtsHZOG&#10;gTxs1qOXFebG3XhP1yJUIkHY56ihDqHLpfRlTRb9xHXESTu73mJIa19J0+MtwW0rp0rNpcWG04Ua&#10;O/qsqfwt/myiKP89K3bb99jSx/Azu8TTMI1av73G7RJEoBie5kd6Z1L9LFNzuL+TZpD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XocYAAADeAAAADwAAAAAAAAAAAAAA&#10;AACfAgAAZHJzL2Rvd25yZXYueG1sUEsFBgAAAAAEAAQA9wAAAJIDAAAAAA==&#10;">
                  <v:imagedata r:id="rId73" o:title=""/>
                </v:shape>
                <v:rect id="Rectangle 11107" o:spid="_x0000_s1243" style="position:absolute;left:56;top:93;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rUfcQA&#10;AADeAAAADwAAAGRycy9kb3ducmV2LnhtbERPS4vCMBC+C/sfwix407QefFSjyKro0ceCu7ehGduy&#10;zaQ00VZ/vRGEvc3H95zZojWluFHtCssK4n4Egji1uuBMwfdp0xuDcB5ZY2mZFNzJwWL+0Zlhom3D&#10;B7odfSZCCLsEFeTeV4mULs3JoOvbijhwF1sb9AHWmdQ1NiHclHIQRUNpsODQkGNFXzmlf8erUbAd&#10;V8ufnX00Wbn+3Z7358nqNPFKdT/b5RSEp9b/i9/unQ7z4zga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61H3EAAAA3gAAAA8AAAAAAAAAAAAAAAAAmAIAAGRycy9k&#10;b3ducmV2LnhtbFBLBQYAAAAABAAEAPUAAACJAw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v:rect id="Rectangle 11108" o:spid="_x0000_s1244" style="position:absolute;left:56;top:1434;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VAD8cA&#10;AADeAAAADwAAAGRycy9kb3ducmV2LnhtbESPQW/CMAyF75P4D5GRuI20OyAoBIQGExwZIMFuVuO1&#10;1RqnagIt/Pr5MGk3W+/5vc+LVe9qdac2VJ4NpOMEFHHubcWFgfPp43UKKkRki7VnMvCgAKvl4GWB&#10;mfUdf9L9GAslIRwyNFDG2GRah7wkh2HsG2LRvn3rMMraFtq22Em4q/Vbkky0w4qlocSG3kvKf443&#10;Z2A3bdbXvX92Rb392l0Ol9nmNIvGjIb9eg4qUh//zX/Xeyv4aZoI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lQA/HAAAA3gAAAA8AAAAAAAAAAAAAAAAAmAIAAGRy&#10;cy9kb3ducmV2LnhtbFBLBQYAAAAABAAEAPUAAACMAw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v:rect id="Rectangle 11109" o:spid="_x0000_s1245" style="position:absolute;left:56;top:2744;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llMMA&#10;AADeAAAADwAAAGRycy9kb3ducmV2LnhtbERPTYvCMBC9L/gfwgje1rR7EFuNIuqiR1cX1NvQjG2x&#10;mZQm2uqv3wjC3ubxPmc670wl7tS40rKCeBiBIM6sLjlX8Hv4/hyDcB5ZY2WZFDzIwXzW+5hiqm3L&#10;P3Tf+1yEEHYpKii8r1MpXVaQQTe0NXHgLrYx6ANscqkbbEO4qeRXFI2kwZJDQ4E1LQvKrvubUbAZ&#10;14vT1j7bvFqfN8fdMVkdEq/UoN8tJiA8df5f/HZvdZgfx1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nllMMAAADeAAAADwAAAAAAAAAAAAAAAACYAgAAZHJzL2Rv&#10;d25yZXYueG1sUEsFBgAAAAAEAAQA9QAAAIgDA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v:rect id="Rectangle 11110" o:spid="_x0000_s1246" style="position:absolute;left:56;top:405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ra1MUA&#10;AADeAAAADwAAAGRycy9kb3ducmV2LnhtbERPTW/CMAy9I+0/RJ60G6TsgKA0RYhtguNGJzFuVmPa&#10;isapmkC7/fr5MGk+2Xoffi/bjK5Vd+pD49nAfJaAIi69bbgy8Fm8TZegQkS22HomA98UYJM/TDJM&#10;rR/4g+7HWCkx4ZCigTrGLtU6lDU5DDPfEQt28b3DKGdfadvjIOau1c9JstAOG5YPNXa0q6m8Hm/O&#10;wH7Zbb8O/meo2tfz/vR+Wr0Uq2jM0+O4XYOKNMZ/8p/6YCW+jBSQOrKD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trUxQAAAN4AAAAPAAAAAAAAAAAAAAAAAJgCAABkcnMv&#10;ZG93bnJldi54bWxQSwUGAAAAAAQABAD1AAAAigM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v:rect id="Rectangle 11111" o:spid="_x0000_s1247" style="position:absolute;left:56;top:5363;width:38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Z/T8UA&#10;AADeAAAADwAAAGRycy9kb3ducmV2LnhtbERPwWrCQBC9C/7DMkJvutFDSVJXkaqYYxsL1tuQHZPQ&#10;7GzIrib69V2h0Hea4c17b95yPZhG3KhztWUF81kEgriwuuZSwddxP41BOI+ssbFMCu7kYL0aj5aY&#10;atvzJ91yX4pgwi5FBZX3bSqlKyoy6Ga2JQ7cxXYGfVi7UuoO+2BuGrmIoldpsOaQUGFL7xUVP/nV&#10;KDjE7eY7s4++bHbnw+njlGyPiVfqZTJs3kB4Gvz/8Z860+H9J+BZJ8w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n9PxQAAAN4AAAAPAAAAAAAAAAAAAAAAAJgCAABkcnMv&#10;ZG93bnJldi54bWxQSwUGAAAAAAQABAD1AAAAigM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v:rect id="Rectangle 11112" o:spid="_x0000_s1248" style="position:absolute;left:49554;top:7685;width:131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ThOMUA&#10;AADeAAAADwAAAGRycy9kb3ducmV2LnhtbERPy4rCQBC8L/gPQy94WyfrYdGsYwg+0KMvcL01mTYJ&#10;ZnpCZtZEv94RBOvUTXVVdU2SzlTiSo0rLSv4HkQgiDOrS84VHPbLrxEI55E1VpZJwY0cJNPexwRj&#10;bVve0nXncxFM2MWooPC+jqV0WUEG3cDWxIE728agD2uTS91gG8xNJYdR9CMNlhwSCqxpVlB22f0b&#10;BatRnf6t7b3Nq8Vpddwcx/P92CvV/+zSXxCeOv8+fqnXOrwfMIR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OE4xQAAAN4AAAAPAAAAAAAAAAAAAAAAAJgCAABkcnMv&#10;ZG93bnJldi54bWxQSwUGAAAAAAQABAD1AAAAigMAAAAA&#10;" filled="f" stroked="f">
                  <v:textbox inset="0,0,0,0">
                    <w:txbxContent>
                      <w:p w:rsidR="00F2125C" w:rsidRPr="00F2125C" w:rsidRDefault="00F2125C" w:rsidP="00F2125C">
                        <w:pPr>
                          <w:spacing w:after="160" w:line="259" w:lineRule="auto"/>
                          <w:ind w:left="0" w:right="0" w:firstLine="0"/>
                          <w:jc w:val="left"/>
                          <w:rPr>
                            <w:lang w:val="en-US"/>
                          </w:rPr>
                        </w:pPr>
                        <w:r>
                          <w:rPr>
                            <w:sz w:val="18"/>
                            <w:lang w:val="en-US"/>
                          </w:rPr>
                          <w:t>12</w:t>
                        </w:r>
                      </w:p>
                    </w:txbxContent>
                  </v:textbox>
                </v:rect>
                <v:rect id="Rectangle 11113" o:spid="_x0000_s1249" style="position:absolute;left:50674;top:7685;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Eo8QA&#10;AADeAAAADwAAAGRycy9kb3ducmV2LnhtbERPy4rCQBC8C/7D0MLedKLC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YRKPEAAAA3gAAAA8AAAAAAAAAAAAAAAAAmAIAAGRycy9k&#10;b3ducmV2LnhtbFBLBQYAAAAABAAEAPUAAACJAwAAAAA=&#10;" filled="f" stroked="f">
                  <v:textbox inset="0,0,0,0">
                    <w:txbxContent>
                      <w:p w:rsidR="00F2125C" w:rsidRDefault="00F2125C" w:rsidP="00F2125C">
                        <w:pPr>
                          <w:spacing w:after="160" w:line="259" w:lineRule="auto"/>
                          <w:ind w:left="0" w:right="0" w:firstLine="0"/>
                          <w:jc w:val="left"/>
                        </w:pPr>
                        <w:r>
                          <w:rPr>
                            <w:sz w:val="18"/>
                          </w:rPr>
                          <w:t>-</w:t>
                        </w:r>
                      </w:p>
                    </w:txbxContent>
                  </v:textbox>
                </v:rect>
                <v:rect id="Rectangle 11114" o:spid="_x0000_s1250" style="position:absolute;left:51070;top:7685;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c18QA&#10;AADeAAAADwAAAGRycy9kb3ducmV2LnhtbERPy4rCQBC8C/7D0MLedKLI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x3NfEAAAA3gAAAA8AAAAAAAAAAAAAAAAAmAIAAGRycy9k&#10;b3ducmV2LnhtbFBLBQYAAAAABAAEAPUAAACJAwAAAAA=&#10;" filled="f" stroked="f">
                  <v:textbox inset="0,0,0,0">
                    <w:txbxContent>
                      <w:p w:rsidR="00F2125C" w:rsidRDefault="00F2125C" w:rsidP="00F2125C">
                        <w:pPr>
                          <w:spacing w:after="160" w:line="259" w:lineRule="auto"/>
                          <w:ind w:left="0" w:right="0" w:firstLine="0"/>
                          <w:jc w:val="left"/>
                        </w:pPr>
                        <w:r>
                          <w:rPr>
                            <w:sz w:val="18"/>
                          </w:rPr>
                          <w:t>rasm</w:t>
                        </w:r>
                      </w:p>
                    </w:txbxContent>
                  </v:textbox>
                </v:rect>
                <v:rect id="Rectangle 11115" o:spid="_x0000_s1251" style="position:absolute;left:53265;top:768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15TMQA&#10;AADeAAAADwAAAGRycy9kb3ducmV2LnhtbERPy4rCQBC8C/7D0MLedKLgotFRxAd69AXqrcm0STDT&#10;EzKjye7XO8LC1qmb6qrqms4bU4gXVS63rKDfi0AQJ1bnnCo4nzbdEQjnkTUWlknBDzmYz9qtKcba&#10;1nyg19GnIpiwi1FB5n0ZS+mSjAy6ni2JA3e3lUEf1iqVusI6mJtCDqLoWxrMOSRkWNIyo+RxfBoF&#10;21G5uO7sb50W69v2sr+MV6exV+qr0ywmIDw1/v/4T73T4f2AIXzqhBnk7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eUzEAAAA3gAAAA8AAAAAAAAAAAAAAAAAmAIAAGRycy9k&#10;b3ducmV2LnhtbFBLBQYAAAAABAAEAPUAAACJAwAAAAA=&#10;" filled="f" stroked="f">
                  <v:textbox inset="0,0,0,0">
                    <w:txbxContent>
                      <w:p w:rsidR="00F2125C" w:rsidRDefault="00F2125C" w:rsidP="00F2125C">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F2125C">
      <w:pPr>
        <w:spacing w:after="0" w:line="276" w:lineRule="auto"/>
        <w:ind w:left="0" w:right="0" w:firstLine="708"/>
        <w:rPr>
          <w:color w:val="auto"/>
          <w:szCs w:val="28"/>
          <w:lang w:val="en-US"/>
        </w:rPr>
      </w:pPr>
      <w:r w:rsidRPr="00F2125C">
        <w:rPr>
          <w:color w:val="auto"/>
          <w:szCs w:val="28"/>
          <w:lang w:val="en-US"/>
        </w:rPr>
        <w:t xml:space="preserve">Bu </w:t>
      </w:r>
      <w:proofErr w:type="gramStart"/>
      <w:r w:rsidRPr="00F2125C">
        <w:rPr>
          <w:color w:val="auto"/>
          <w:szCs w:val="28"/>
          <w:lang w:val="en-US"/>
        </w:rPr>
        <w:t>ko‘rinish</w:t>
      </w:r>
      <w:proofErr w:type="gramEnd"/>
      <w:r w:rsidRPr="00F2125C">
        <w:rPr>
          <w:color w:val="auto"/>
          <w:szCs w:val="28"/>
          <w:lang w:val="en-US"/>
        </w:rPr>
        <w:t xml:space="preserve"> tartibi, </w:t>
      </w:r>
      <w:r w:rsidRPr="00F2125C">
        <w:rPr>
          <w:b/>
          <w:color w:val="auto"/>
          <w:szCs w:val="28"/>
          <w:lang w:val="en-US"/>
        </w:rPr>
        <w:t>Pa</w:t>
      </w:r>
      <w:r w:rsidR="00F2125C">
        <w:rPr>
          <w:b/>
          <w:color w:val="auto"/>
          <w:szCs w:val="28"/>
          <w:lang w:val="uz-Cyrl-UZ"/>
        </w:rPr>
        <w:t>зм</w:t>
      </w:r>
      <w:r w:rsidRPr="00F2125C">
        <w:rPr>
          <w:b/>
          <w:color w:val="auto"/>
          <w:szCs w:val="28"/>
          <w:lang w:val="en-US"/>
        </w:rPr>
        <w:t>e</w:t>
      </w:r>
      <w:r w:rsidRPr="00D91044">
        <w:rPr>
          <w:b/>
          <w:color w:val="auto"/>
          <w:szCs w:val="28"/>
        </w:rPr>
        <w:t>тк</w:t>
      </w:r>
      <w:r w:rsidRPr="00F2125C">
        <w:rPr>
          <w:b/>
          <w:color w:val="auto"/>
          <w:szCs w:val="28"/>
          <w:lang w:val="en-US"/>
        </w:rPr>
        <w:t>a c</w:t>
      </w:r>
      <w:r w:rsidRPr="00D91044">
        <w:rPr>
          <w:b/>
          <w:color w:val="auto"/>
          <w:szCs w:val="28"/>
        </w:rPr>
        <w:t>т</w:t>
      </w:r>
      <w:r w:rsidRPr="00F2125C">
        <w:rPr>
          <w:b/>
          <w:color w:val="auto"/>
          <w:szCs w:val="28"/>
          <w:lang w:val="en-US"/>
        </w:rPr>
        <w:t>pa</w:t>
      </w:r>
      <w:r w:rsidRPr="00D91044">
        <w:rPr>
          <w:b/>
          <w:color w:val="auto"/>
          <w:szCs w:val="28"/>
        </w:rPr>
        <w:t>ницы</w:t>
      </w:r>
      <w:r w:rsidRPr="00F2125C">
        <w:rPr>
          <w:b/>
          <w:color w:val="auto"/>
          <w:szCs w:val="28"/>
          <w:lang w:val="en-US"/>
        </w:rPr>
        <w:t xml:space="preserve"> – Sahifa tartibi </w:t>
      </w:r>
      <w:r w:rsidRPr="00F2125C">
        <w:rPr>
          <w:color w:val="auto"/>
          <w:szCs w:val="28"/>
          <w:lang w:val="en-US"/>
        </w:rPr>
        <w:t>deb ataladi va bu ko‘rinish hujjatni printer orqali bosib chiqarganimizda, qo</w:t>
      </w:r>
      <w:r w:rsidR="00F2125C">
        <w:rPr>
          <w:color w:val="auto"/>
          <w:szCs w:val="28"/>
          <w:lang w:val="en-US"/>
        </w:rPr>
        <w:t>g</w:t>
      </w:r>
      <w:r w:rsidRPr="00F2125C">
        <w:rPr>
          <w:color w:val="auto"/>
          <w:szCs w:val="28"/>
          <w:lang w:val="en-US"/>
        </w:rPr>
        <w:t xml:space="preserve">‘ozda qanday </w:t>
      </w:r>
      <w:r w:rsidRPr="00F2125C">
        <w:rPr>
          <w:color w:val="auto"/>
          <w:szCs w:val="28"/>
          <w:lang w:val="en-US"/>
        </w:rPr>
        <w:lastRenderedPageBreak/>
        <w:t xml:space="preserve">ko‘rinadigan bo‘lsa shunday ko‘rsatadi. </w:t>
      </w:r>
      <w:r w:rsidRPr="00D91044">
        <w:rPr>
          <w:color w:val="auto"/>
          <w:szCs w:val="28"/>
          <w:lang w:val="en-US"/>
        </w:rPr>
        <w:t xml:space="preserve">Bu </w:t>
      </w:r>
      <w:r w:rsidR="00F2125C">
        <w:rPr>
          <w:color w:val="auto"/>
          <w:szCs w:val="28"/>
          <w:lang w:val="en-US"/>
        </w:rPr>
        <w:t>y</w:t>
      </w:r>
      <w:r w:rsidRPr="00D91044">
        <w:rPr>
          <w:color w:val="auto"/>
          <w:szCs w:val="28"/>
        </w:rPr>
        <w:t>е</w:t>
      </w:r>
      <w:r w:rsidRPr="00D91044">
        <w:rPr>
          <w:color w:val="auto"/>
          <w:szCs w:val="28"/>
          <w:lang w:val="en-US"/>
        </w:rPr>
        <w:t xml:space="preserve">rda boshqa-boshqa </w:t>
      </w:r>
      <w:proofErr w:type="gramStart"/>
      <w:r w:rsidRPr="00D91044">
        <w:rPr>
          <w:color w:val="auto"/>
          <w:szCs w:val="28"/>
          <w:lang w:val="en-US"/>
        </w:rPr>
        <w:t>ko‘rinish</w:t>
      </w:r>
      <w:proofErr w:type="gramEnd"/>
      <w:r w:rsidRPr="00D91044">
        <w:rPr>
          <w:color w:val="auto"/>
          <w:szCs w:val="28"/>
          <w:lang w:val="en-US"/>
        </w:rPr>
        <w:t xml:space="preserve"> tartiblari ham mavjud bo‘lib, ulardan birinchisi - </w:t>
      </w:r>
      <w:r w:rsidRPr="00D91044">
        <w:rPr>
          <w:b/>
          <w:color w:val="auto"/>
          <w:szCs w:val="28"/>
          <w:lang w:val="en-US"/>
        </w:rPr>
        <w:t>Pe</w:t>
      </w:r>
      <w:r w:rsidRPr="00D91044">
        <w:rPr>
          <w:b/>
          <w:color w:val="auto"/>
          <w:szCs w:val="28"/>
        </w:rPr>
        <w:t>жи</w:t>
      </w:r>
      <w:r w:rsidR="00F2125C">
        <w:rPr>
          <w:b/>
          <w:color w:val="auto"/>
          <w:szCs w:val="28"/>
          <w:lang w:val="uz-Cyrl-UZ"/>
        </w:rPr>
        <w:t>м</w:t>
      </w:r>
      <w:r w:rsidRPr="00D91044">
        <w:rPr>
          <w:b/>
          <w:color w:val="auto"/>
          <w:szCs w:val="28"/>
          <w:lang w:val="en-US"/>
        </w:rPr>
        <w:t xml:space="preserve"> </w:t>
      </w:r>
      <w:r w:rsidRPr="00D91044">
        <w:rPr>
          <w:b/>
          <w:color w:val="auto"/>
          <w:szCs w:val="28"/>
        </w:rPr>
        <w:t>уч</w:t>
      </w:r>
      <w:r w:rsidRPr="00D91044">
        <w:rPr>
          <w:b/>
          <w:color w:val="auto"/>
          <w:szCs w:val="28"/>
          <w:lang w:val="en-US"/>
        </w:rPr>
        <w:t>e</w:t>
      </w:r>
      <w:r w:rsidRPr="00D91044">
        <w:rPr>
          <w:b/>
          <w:color w:val="auto"/>
          <w:szCs w:val="28"/>
        </w:rPr>
        <w:t>ния</w:t>
      </w:r>
      <w:r w:rsidRPr="00D91044">
        <w:rPr>
          <w:b/>
          <w:color w:val="auto"/>
          <w:szCs w:val="28"/>
          <w:lang w:val="en-US"/>
        </w:rPr>
        <w:t xml:space="preserve"> - O‘qish rejimi </w:t>
      </w:r>
      <w:r w:rsidRPr="00D91044">
        <w:rPr>
          <w:color w:val="auto"/>
          <w:szCs w:val="28"/>
          <w:lang w:val="en-US"/>
        </w:rPr>
        <w:t xml:space="preserve">(quyida </w:t>
      </w:r>
      <w:r w:rsidR="00F2125C">
        <w:rPr>
          <w:color w:val="auto"/>
          <w:szCs w:val="28"/>
          <w:lang w:val="en-US"/>
        </w:rPr>
        <w:t>12</w:t>
      </w:r>
      <w:r w:rsidRPr="00D91044">
        <w:rPr>
          <w:color w:val="auto"/>
          <w:szCs w:val="28"/>
          <w:lang w:val="en-US"/>
        </w:rPr>
        <w:t xml:space="preserve">-rasmda qizil to‘rtburchakda belgilab qo‘yilgan). </w:t>
      </w:r>
    </w:p>
    <w:p w:rsidR="00B45E59" w:rsidRPr="00F2125C" w:rsidRDefault="008D3E2E" w:rsidP="00F2125C">
      <w:pPr>
        <w:spacing w:after="0" w:line="276" w:lineRule="auto"/>
        <w:ind w:left="0" w:right="0" w:firstLine="708"/>
        <w:rPr>
          <w:color w:val="auto"/>
          <w:szCs w:val="28"/>
          <w:lang w:val="en-US"/>
        </w:rPr>
      </w:pPr>
      <w:r w:rsidRPr="00F2125C">
        <w:rPr>
          <w:color w:val="auto"/>
          <w:szCs w:val="28"/>
          <w:lang w:val="en-US"/>
        </w:rPr>
        <w:t xml:space="preserve">Bu hujjatni tahrir qilish uchun emas, balki uni o‘qish uchun mo‘ljallangan </w:t>
      </w:r>
      <w:proofErr w:type="gramStart"/>
      <w:r w:rsidRPr="00F2125C">
        <w:rPr>
          <w:color w:val="auto"/>
          <w:szCs w:val="28"/>
          <w:lang w:val="en-US"/>
        </w:rPr>
        <w:t>bo‘lib</w:t>
      </w:r>
      <w:proofErr w:type="gramEnd"/>
      <w:r w:rsidRPr="00F2125C">
        <w:rPr>
          <w:color w:val="auto"/>
          <w:szCs w:val="28"/>
          <w:lang w:val="en-US"/>
        </w:rPr>
        <w:t>, uni tanlasak, bunda quyidagicha (</w:t>
      </w:r>
      <w:r w:rsidR="009B183D">
        <w:rPr>
          <w:color w:val="auto"/>
          <w:szCs w:val="28"/>
          <w:lang w:val="en-US"/>
        </w:rPr>
        <w:t>13</w:t>
      </w:r>
      <w:r w:rsidRPr="00F2125C">
        <w:rPr>
          <w:color w:val="auto"/>
          <w:szCs w:val="28"/>
          <w:lang w:val="en-US"/>
        </w:rPr>
        <w:t xml:space="preserve">-rasmda keltirilgani kabi) vaziyat yuzaga keladi: </w:t>
      </w:r>
    </w:p>
    <w:p w:rsidR="00B45E59" w:rsidRPr="00D91044" w:rsidRDefault="00381334" w:rsidP="00773CE2">
      <w:pPr>
        <w:spacing w:after="0" w:line="276" w:lineRule="auto"/>
        <w:ind w:left="0" w:right="0" w:firstLine="0"/>
        <w:jc w:val="left"/>
        <w:rPr>
          <w:color w:val="auto"/>
          <w:szCs w:val="28"/>
        </w:rPr>
      </w:pPr>
      <w:r w:rsidRPr="00381334">
        <w:rPr>
          <w:noProof/>
          <w:color w:val="auto"/>
          <w:szCs w:val="28"/>
        </w:rPr>
        <mc:AlternateContent>
          <mc:Choice Requires="wps">
            <w:drawing>
              <wp:anchor distT="0" distB="0" distL="114300" distR="114300" simplePos="0" relativeHeight="251659264" behindDoc="0" locked="0" layoutInCell="1" allowOverlap="1" wp14:editId="36B11C9B">
                <wp:simplePos x="0" y="0"/>
                <wp:positionH relativeFrom="column">
                  <wp:posOffset>3162440</wp:posOffset>
                </wp:positionH>
                <wp:positionV relativeFrom="paragraph">
                  <wp:posOffset>1913914</wp:posOffset>
                </wp:positionV>
                <wp:extent cx="724205" cy="1403985"/>
                <wp:effectExtent l="0" t="0" r="19050" b="20955"/>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205" cy="1403985"/>
                        </a:xfrm>
                        <a:prstGeom prst="rect">
                          <a:avLst/>
                        </a:prstGeom>
                        <a:noFill/>
                        <a:ln w="9525">
                          <a:solidFill>
                            <a:srgbClr val="FF0000"/>
                          </a:solidFill>
                          <a:miter lim="800000"/>
                          <a:headEnd/>
                          <a:tailEnd/>
                        </a:ln>
                      </wps:spPr>
                      <wps:txbx>
                        <w:txbxContent>
                          <w:p w:rsidR="00381334" w:rsidRPr="00381334" w:rsidRDefault="00381334" w:rsidP="0013579E">
                            <w:pPr>
                              <w:spacing w:after="0"/>
                              <w:ind w:left="9" w:right="0"/>
                              <w:rPr>
                                <w:sz w:val="24"/>
                              </w:rPr>
                            </w:pPr>
                            <w:r w:rsidRPr="00381334">
                              <w:rPr>
                                <w:sz w:val="24"/>
                                <w:lang w:val="en-US"/>
                              </w:rPr>
                              <w:t>13-rasm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Надпись 2" o:spid="_x0000_s1252" type="#_x0000_t202" style="position:absolute;margin-left:249pt;margin-top:150.7pt;width:57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" filled="f" strokecolor="red">
                <v:textbox style="mso-fit-shape-to-text:t">
                  <w:txbxContent>
                    <w:p w:rsidR="00381334" w:rsidRPr="00381334" w:rsidRDefault="00381334" w:rsidP="0013579E">
                      <w:pPr>
                        <w:spacing w:after="0"/>
                        <w:ind w:left="9" w:right="0"/>
                        <w:rPr>
                          <w:sz w:val="24"/>
                        </w:rPr>
                      </w:pPr>
                      <w:r w:rsidRPr="00381334">
                        <w:rPr>
                          <w:sz w:val="24"/>
                          <w:lang w:val="en-US"/>
                        </w:rPr>
                        <w:t>13-rasm</w:t>
                      </w:r>
                    </w:p>
                  </w:txbxContent>
                </v:textbox>
              </v:shape>
            </w:pict>
          </mc:Fallback>
        </mc:AlternateContent>
      </w:r>
      <w:r w:rsidR="008D3E2E" w:rsidRPr="00D91044">
        <w:rPr>
          <w:rFonts w:eastAsia="Calibri"/>
          <w:noProof/>
          <w:color w:val="auto"/>
          <w:szCs w:val="28"/>
        </w:rPr>
        <mc:AlternateContent>
          <mc:Choice Requires="wpg">
            <w:drawing>
              <wp:inline distT="0" distB="0" distL="0" distR="0" wp14:anchorId="6668B40F" wp14:editId="59D0981D">
                <wp:extent cx="4241823" cy="2499892"/>
                <wp:effectExtent l="0" t="0" r="0" b="0"/>
                <wp:docPr id="394431" name="Group 394431"/>
                <wp:cNvGraphicFramePr/>
                <a:graphic xmlns:a="http://schemas.openxmlformats.org/drawingml/2006/main">
                  <a:graphicData uri="http://schemas.microsoft.com/office/word/2010/wordprocessingGroup">
                    <wpg:wgp>
                      <wpg:cNvGrpSpPr/>
                      <wpg:grpSpPr>
                        <a:xfrm>
                          <a:off x="0" y="0"/>
                          <a:ext cx="4241823" cy="2499892"/>
                          <a:chOff x="0" y="0"/>
                          <a:chExt cx="4241823" cy="2499892"/>
                        </a:xfrm>
                      </wpg:grpSpPr>
                      <wps:wsp>
                        <wps:cNvPr id="10898" name="Rectangle 10898"/>
                        <wps:cNvSpPr/>
                        <wps:spPr>
                          <a:xfrm>
                            <a:off x="3883558" y="2274550"/>
                            <a:ext cx="252051" cy="213883"/>
                          </a:xfrm>
                          <a:prstGeom prst="rect">
                            <a:avLst/>
                          </a:prstGeom>
                          <a:ln>
                            <a:noFill/>
                          </a:ln>
                        </wps:spPr>
                        <wps:txbx>
                          <w:txbxContent>
                            <w:p w:rsidR="008D3E2E" w:rsidRDefault="008D3E2E">
                              <w:pPr>
                                <w:spacing w:after="160" w:line="259" w:lineRule="auto"/>
                                <w:ind w:left="0" w:right="0" w:firstLine="0"/>
                                <w:jc w:val="left"/>
                              </w:pPr>
                              <w:r>
                                <w:rPr>
                                  <w:color w:val="FFFFFF"/>
                                </w:rPr>
                                <w:t>O’q</w:t>
                              </w:r>
                            </w:p>
                          </w:txbxContent>
                        </wps:txbx>
                        <wps:bodyPr horzOverflow="overflow" vert="horz" lIns="0" tIns="0" rIns="0" bIns="0" rtlCol="0">
                          <a:noAutofit/>
                        </wps:bodyPr>
                      </wps:wsp>
                      <wps:wsp>
                        <wps:cNvPr id="10899" name="Rectangle 10899"/>
                        <wps:cNvSpPr/>
                        <wps:spPr>
                          <a:xfrm>
                            <a:off x="4072915" y="2274550"/>
                            <a:ext cx="99937" cy="213883"/>
                          </a:xfrm>
                          <a:prstGeom prst="rect">
                            <a:avLst/>
                          </a:prstGeom>
                          <a:ln>
                            <a:noFill/>
                          </a:ln>
                        </wps:spPr>
                        <wps:txbx>
                          <w:txbxContent>
                            <w:p w:rsidR="008D3E2E" w:rsidRDefault="008D3E2E">
                              <w:pPr>
                                <w:spacing w:after="160" w:line="259" w:lineRule="auto"/>
                                <w:ind w:left="0" w:right="0" w:firstLine="0"/>
                                <w:jc w:val="left"/>
                              </w:pPr>
                              <w:r>
                                <w:rPr>
                                  <w:color w:val="FFFFFF"/>
                                </w:rPr>
                                <w:t>Т</w:t>
                              </w:r>
                            </w:p>
                          </w:txbxContent>
                        </wps:txbx>
                        <wps:bodyPr horzOverflow="overflow" vert="horz" lIns="0" tIns="0" rIns="0" bIns="0" rtlCol="0">
                          <a:noAutofit/>
                        </wps:bodyPr>
                      </wps:wsp>
                      <wps:wsp>
                        <wps:cNvPr id="10900" name="Rectangle 10900"/>
                        <wps:cNvSpPr/>
                        <wps:spPr>
                          <a:xfrm>
                            <a:off x="4149115" y="2239611"/>
                            <a:ext cx="63652" cy="260281"/>
                          </a:xfrm>
                          <a:prstGeom prst="rect">
                            <a:avLst/>
                          </a:prstGeom>
                          <a:ln>
                            <a:noFill/>
                          </a:ln>
                        </wps:spPr>
                        <wps:txbx>
                          <w:txbxContent>
                            <w:p w:rsidR="008D3E2E" w:rsidRDefault="008D3E2E">
                              <w:pPr>
                                <w:spacing w:after="160" w:line="259" w:lineRule="auto"/>
                                <w:ind w:left="0" w:right="0" w:firstLine="0"/>
                                <w:jc w:val="left"/>
                              </w:pPr>
                              <w:r>
                                <w:rPr>
                                  <w:color w:val="FFFFFF"/>
                                </w:rPr>
                                <w:t>s</w:t>
                              </w:r>
                            </w:p>
                          </w:txbxContent>
                        </wps:txbx>
                        <wps:bodyPr horzOverflow="overflow" vert="horz" lIns="0" tIns="0" rIns="0" bIns="0" rtlCol="0">
                          <a:noAutofit/>
                        </wps:bodyPr>
                      </wps:wsp>
                      <wps:wsp>
                        <wps:cNvPr id="10901" name="Rectangle 10901"/>
                        <wps:cNvSpPr/>
                        <wps:spPr>
                          <a:xfrm>
                            <a:off x="4200932" y="2239611"/>
                            <a:ext cx="40891" cy="260281"/>
                          </a:xfrm>
                          <a:prstGeom prst="rect">
                            <a:avLst/>
                          </a:prstGeom>
                          <a:ln>
                            <a:noFill/>
                          </a:ln>
                        </wps:spPr>
                        <wps:txbx>
                          <w:txbxContent>
                            <w:p w:rsidR="008D3E2E" w:rsidRDefault="008D3E2E">
                              <w:pPr>
                                <w:spacing w:after="160" w:line="259" w:lineRule="auto"/>
                                <w:ind w:left="0" w:right="0" w:firstLine="0"/>
                                <w:jc w:val="left"/>
                              </w:pPr>
                              <w:r>
                                <w:rPr>
                                  <w:color w:val="FFFFFF"/>
                                </w:rPr>
                                <w:t xml:space="preserve"> </w:t>
                              </w:r>
                            </w:p>
                          </w:txbxContent>
                        </wps:txbx>
                        <wps:bodyPr horzOverflow="overflow" vert="horz" lIns="0" tIns="0" rIns="0" bIns="0" rtlCol="0">
                          <a:noAutofit/>
                        </wps:bodyPr>
                      </wps:wsp>
                      <pic:pic xmlns:pic="http://schemas.openxmlformats.org/drawingml/2006/picture">
                        <pic:nvPicPr>
                          <pic:cNvPr id="11066" name="Picture 11066"/>
                          <pic:cNvPicPr/>
                        </pic:nvPicPr>
                        <pic:blipFill>
                          <a:blip r:embed="rId74"/>
                          <a:stretch>
                            <a:fillRect/>
                          </a:stretch>
                        </pic:blipFill>
                        <pic:spPr>
                          <a:xfrm>
                            <a:off x="60350" y="19304"/>
                            <a:ext cx="3745484" cy="1665732"/>
                          </a:xfrm>
                          <a:prstGeom prst="rect">
                            <a:avLst/>
                          </a:prstGeom>
                        </pic:spPr>
                      </pic:pic>
                      <wps:wsp>
                        <wps:cNvPr id="11067" name="Shape 11067"/>
                        <wps:cNvSpPr/>
                        <wps:spPr>
                          <a:xfrm>
                            <a:off x="1011580" y="1297432"/>
                            <a:ext cx="408051" cy="241173"/>
                          </a:xfrm>
                          <a:custGeom>
                            <a:avLst/>
                            <a:gdLst/>
                            <a:ahLst/>
                            <a:cxnLst/>
                            <a:rect l="0" t="0" r="0" b="0"/>
                            <a:pathLst>
                              <a:path w="408051" h="241173">
                                <a:moveTo>
                                  <a:pt x="342011" y="0"/>
                                </a:moveTo>
                                <a:lnTo>
                                  <a:pt x="354584" y="3302"/>
                                </a:lnTo>
                                <a:lnTo>
                                  <a:pt x="364871" y="11049"/>
                                </a:lnTo>
                                <a:lnTo>
                                  <a:pt x="370459" y="21209"/>
                                </a:lnTo>
                                <a:lnTo>
                                  <a:pt x="406908" y="134366"/>
                                </a:lnTo>
                                <a:lnTo>
                                  <a:pt x="408051" y="145923"/>
                                </a:lnTo>
                                <a:lnTo>
                                  <a:pt x="403479" y="156591"/>
                                </a:lnTo>
                                <a:lnTo>
                                  <a:pt x="394970" y="165227"/>
                                </a:lnTo>
                                <a:lnTo>
                                  <a:pt x="382524" y="170561"/>
                                </a:lnTo>
                                <a:lnTo>
                                  <a:pt x="79629" y="240157"/>
                                </a:lnTo>
                                <a:lnTo>
                                  <a:pt x="65913" y="241173"/>
                                </a:lnTo>
                                <a:lnTo>
                                  <a:pt x="53467" y="237236"/>
                                </a:lnTo>
                                <a:lnTo>
                                  <a:pt x="43180" y="229997"/>
                                </a:lnTo>
                                <a:lnTo>
                                  <a:pt x="37465" y="219837"/>
                                </a:lnTo>
                                <a:lnTo>
                                  <a:pt x="1143" y="106299"/>
                                </a:lnTo>
                                <a:lnTo>
                                  <a:pt x="0" y="94742"/>
                                </a:lnTo>
                                <a:lnTo>
                                  <a:pt x="25527" y="70485"/>
                                </a:lnTo>
                                <a:lnTo>
                                  <a:pt x="342011" y="0"/>
                                </a:lnTo>
                                <a:close/>
                              </a:path>
                            </a:pathLst>
                          </a:custGeom>
                          <a:ln w="0" cap="flat">
                            <a:miter lim="127000"/>
                          </a:ln>
                        </wps:spPr>
                        <wps:style>
                          <a:lnRef idx="0">
                            <a:srgbClr val="000000">
                              <a:alpha val="0"/>
                            </a:srgbClr>
                          </a:lnRef>
                          <a:fillRef idx="1">
                            <a:srgbClr val="5B9AD5"/>
                          </a:fillRef>
                          <a:effectRef idx="0">
                            <a:scrgbClr r="0" g="0" b="0"/>
                          </a:effectRef>
                          <a:fontRef idx="none"/>
                        </wps:style>
                        <wps:bodyPr/>
                      </wps:wsp>
                      <wps:wsp>
                        <wps:cNvPr id="11068" name="Shape 11068"/>
                        <wps:cNvSpPr/>
                        <wps:spPr>
                          <a:xfrm>
                            <a:off x="1012723" y="1297432"/>
                            <a:ext cx="406908" cy="241173"/>
                          </a:xfrm>
                          <a:custGeom>
                            <a:avLst/>
                            <a:gdLst/>
                            <a:ahLst/>
                            <a:cxnLst/>
                            <a:rect l="0" t="0" r="0" b="0"/>
                            <a:pathLst>
                              <a:path w="406908" h="241173">
                                <a:moveTo>
                                  <a:pt x="0" y="106299"/>
                                </a:moveTo>
                                <a:lnTo>
                                  <a:pt x="11938" y="75819"/>
                                </a:lnTo>
                                <a:lnTo>
                                  <a:pt x="327279" y="889"/>
                                </a:lnTo>
                                <a:lnTo>
                                  <a:pt x="340868" y="0"/>
                                </a:lnTo>
                                <a:lnTo>
                                  <a:pt x="353441" y="3302"/>
                                </a:lnTo>
                                <a:lnTo>
                                  <a:pt x="363728" y="11049"/>
                                </a:lnTo>
                                <a:lnTo>
                                  <a:pt x="369316" y="21209"/>
                                </a:lnTo>
                                <a:lnTo>
                                  <a:pt x="405765" y="134366"/>
                                </a:lnTo>
                                <a:lnTo>
                                  <a:pt x="406908" y="145923"/>
                                </a:lnTo>
                                <a:lnTo>
                                  <a:pt x="402336" y="156591"/>
                                </a:lnTo>
                                <a:lnTo>
                                  <a:pt x="393827" y="165227"/>
                                </a:lnTo>
                                <a:lnTo>
                                  <a:pt x="381381" y="170561"/>
                                </a:lnTo>
                                <a:lnTo>
                                  <a:pt x="78486" y="240157"/>
                                </a:lnTo>
                                <a:lnTo>
                                  <a:pt x="64770" y="241173"/>
                                </a:lnTo>
                                <a:lnTo>
                                  <a:pt x="52324" y="237236"/>
                                </a:lnTo>
                                <a:lnTo>
                                  <a:pt x="42037" y="229997"/>
                                </a:lnTo>
                                <a:lnTo>
                                  <a:pt x="36322" y="219837"/>
                                </a:lnTo>
                                <a:lnTo>
                                  <a:pt x="0" y="106299"/>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070" name="Picture 11070"/>
                          <pic:cNvPicPr/>
                        </pic:nvPicPr>
                        <pic:blipFill>
                          <a:blip r:embed="rId75"/>
                          <a:stretch>
                            <a:fillRect/>
                          </a:stretch>
                        </pic:blipFill>
                        <pic:spPr>
                          <a:xfrm>
                            <a:off x="1131088" y="1385389"/>
                            <a:ext cx="182728" cy="81207"/>
                          </a:xfrm>
                          <a:prstGeom prst="rect">
                            <a:avLst/>
                          </a:prstGeom>
                        </pic:spPr>
                      </pic:pic>
                      <wps:wsp>
                        <wps:cNvPr id="11071" name="Shape 11071"/>
                        <wps:cNvSpPr/>
                        <wps:spPr>
                          <a:xfrm>
                            <a:off x="2969032" y="620141"/>
                            <a:ext cx="408178" cy="241173"/>
                          </a:xfrm>
                          <a:custGeom>
                            <a:avLst/>
                            <a:gdLst/>
                            <a:ahLst/>
                            <a:cxnLst/>
                            <a:rect l="0" t="0" r="0" b="0"/>
                            <a:pathLst>
                              <a:path w="408178" h="241173">
                                <a:moveTo>
                                  <a:pt x="342138" y="0"/>
                                </a:moveTo>
                                <a:lnTo>
                                  <a:pt x="354711" y="3429"/>
                                </a:lnTo>
                                <a:lnTo>
                                  <a:pt x="364998" y="11176"/>
                                </a:lnTo>
                                <a:lnTo>
                                  <a:pt x="370586" y="21336"/>
                                </a:lnTo>
                                <a:lnTo>
                                  <a:pt x="407035" y="134366"/>
                                </a:lnTo>
                                <a:lnTo>
                                  <a:pt x="408178" y="146050"/>
                                </a:lnTo>
                                <a:lnTo>
                                  <a:pt x="403606" y="156591"/>
                                </a:lnTo>
                                <a:lnTo>
                                  <a:pt x="395097" y="165354"/>
                                </a:lnTo>
                                <a:lnTo>
                                  <a:pt x="382524" y="170688"/>
                                </a:lnTo>
                                <a:lnTo>
                                  <a:pt x="79756" y="240284"/>
                                </a:lnTo>
                                <a:lnTo>
                                  <a:pt x="66040" y="241173"/>
                                </a:lnTo>
                                <a:lnTo>
                                  <a:pt x="53594" y="237363"/>
                                </a:lnTo>
                                <a:lnTo>
                                  <a:pt x="43307" y="230124"/>
                                </a:lnTo>
                                <a:lnTo>
                                  <a:pt x="37592" y="219964"/>
                                </a:lnTo>
                                <a:lnTo>
                                  <a:pt x="1143" y="106299"/>
                                </a:lnTo>
                                <a:lnTo>
                                  <a:pt x="0" y="94742"/>
                                </a:lnTo>
                                <a:lnTo>
                                  <a:pt x="25654" y="70612"/>
                                </a:lnTo>
                                <a:lnTo>
                                  <a:pt x="342138" y="0"/>
                                </a:lnTo>
                                <a:close/>
                              </a:path>
                            </a:pathLst>
                          </a:custGeom>
                          <a:ln w="0" cap="flat">
                            <a:round/>
                          </a:ln>
                        </wps:spPr>
                        <wps:style>
                          <a:lnRef idx="0">
                            <a:srgbClr val="000000">
                              <a:alpha val="0"/>
                            </a:srgbClr>
                          </a:lnRef>
                          <a:fillRef idx="1">
                            <a:srgbClr val="5B9AD5"/>
                          </a:fillRef>
                          <a:effectRef idx="0">
                            <a:scrgbClr r="0" g="0" b="0"/>
                          </a:effectRef>
                          <a:fontRef idx="none"/>
                        </wps:style>
                        <wps:bodyPr/>
                      </wps:wsp>
                      <wps:wsp>
                        <wps:cNvPr id="11072" name="Shape 11072"/>
                        <wps:cNvSpPr/>
                        <wps:spPr>
                          <a:xfrm>
                            <a:off x="2970175" y="620141"/>
                            <a:ext cx="407035" cy="241173"/>
                          </a:xfrm>
                          <a:custGeom>
                            <a:avLst/>
                            <a:gdLst/>
                            <a:ahLst/>
                            <a:cxnLst/>
                            <a:rect l="0" t="0" r="0" b="0"/>
                            <a:pathLst>
                              <a:path w="407035" h="241173">
                                <a:moveTo>
                                  <a:pt x="0" y="106299"/>
                                </a:moveTo>
                                <a:lnTo>
                                  <a:pt x="12065" y="75946"/>
                                </a:lnTo>
                                <a:lnTo>
                                  <a:pt x="327406" y="1016"/>
                                </a:lnTo>
                                <a:lnTo>
                                  <a:pt x="340995" y="0"/>
                                </a:lnTo>
                                <a:lnTo>
                                  <a:pt x="353568" y="3429"/>
                                </a:lnTo>
                                <a:lnTo>
                                  <a:pt x="363855" y="11176"/>
                                </a:lnTo>
                                <a:lnTo>
                                  <a:pt x="369443" y="21336"/>
                                </a:lnTo>
                                <a:lnTo>
                                  <a:pt x="405892" y="134366"/>
                                </a:lnTo>
                                <a:lnTo>
                                  <a:pt x="407035" y="146050"/>
                                </a:lnTo>
                                <a:lnTo>
                                  <a:pt x="402463" y="156591"/>
                                </a:lnTo>
                                <a:lnTo>
                                  <a:pt x="393954" y="165354"/>
                                </a:lnTo>
                                <a:lnTo>
                                  <a:pt x="381381" y="170688"/>
                                </a:lnTo>
                                <a:lnTo>
                                  <a:pt x="78613" y="240284"/>
                                </a:lnTo>
                                <a:lnTo>
                                  <a:pt x="64897" y="241173"/>
                                </a:lnTo>
                                <a:lnTo>
                                  <a:pt x="52451" y="237363"/>
                                </a:lnTo>
                                <a:lnTo>
                                  <a:pt x="42164" y="230124"/>
                                </a:lnTo>
                                <a:lnTo>
                                  <a:pt x="36449" y="219964"/>
                                </a:lnTo>
                                <a:lnTo>
                                  <a:pt x="0" y="106299"/>
                                </a:lnTo>
                                <a:close/>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074" name="Picture 11074"/>
                          <pic:cNvPicPr/>
                        </pic:nvPicPr>
                        <pic:blipFill>
                          <a:blip r:embed="rId76"/>
                          <a:stretch>
                            <a:fillRect/>
                          </a:stretch>
                        </pic:blipFill>
                        <pic:spPr>
                          <a:xfrm>
                            <a:off x="3083458" y="708576"/>
                            <a:ext cx="187274" cy="83142"/>
                          </a:xfrm>
                          <a:prstGeom prst="rect">
                            <a:avLst/>
                          </a:prstGeom>
                        </pic:spPr>
                      </pic:pic>
                      <pic:pic xmlns:pic="http://schemas.openxmlformats.org/drawingml/2006/picture">
                        <pic:nvPicPr>
                          <pic:cNvPr id="11076" name="Picture 11076"/>
                          <pic:cNvPicPr/>
                        </pic:nvPicPr>
                        <pic:blipFill>
                          <a:blip r:embed="rId77"/>
                          <a:stretch>
                            <a:fillRect/>
                          </a:stretch>
                        </pic:blipFill>
                        <pic:spPr>
                          <a:xfrm>
                            <a:off x="935761" y="1886090"/>
                            <a:ext cx="862381" cy="509003"/>
                          </a:xfrm>
                          <a:prstGeom prst="rect">
                            <a:avLst/>
                          </a:prstGeom>
                        </pic:spPr>
                      </pic:pic>
                      <wps:wsp>
                        <wps:cNvPr id="11077" name="Shape 11077"/>
                        <wps:cNvSpPr/>
                        <wps:spPr>
                          <a:xfrm>
                            <a:off x="0" y="0"/>
                            <a:ext cx="3869563" cy="2184908"/>
                          </a:xfrm>
                          <a:custGeom>
                            <a:avLst/>
                            <a:gdLst/>
                            <a:ahLst/>
                            <a:cxnLst/>
                            <a:rect l="0" t="0" r="0" b="0"/>
                            <a:pathLst>
                              <a:path w="3869563" h="2184908">
                                <a:moveTo>
                                  <a:pt x="0" y="2184908"/>
                                </a:moveTo>
                                <a:lnTo>
                                  <a:pt x="3869563" y="2184908"/>
                                </a:lnTo>
                                <a:lnTo>
                                  <a:pt x="3869563"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1918869" y="199644"/>
                            <a:ext cx="14224" cy="1337437"/>
                          </a:xfrm>
                          <a:custGeom>
                            <a:avLst/>
                            <a:gdLst/>
                            <a:ahLst/>
                            <a:cxnLst/>
                            <a:rect l="0" t="0" r="0" b="0"/>
                            <a:pathLst>
                              <a:path w="14224" h="1337437">
                                <a:moveTo>
                                  <a:pt x="0" y="0"/>
                                </a:moveTo>
                                <a:lnTo>
                                  <a:pt x="14224" y="1337437"/>
                                </a:lnTo>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81" name="Picture 11081"/>
                          <pic:cNvPicPr/>
                        </pic:nvPicPr>
                        <pic:blipFill>
                          <a:blip r:embed="rId78"/>
                          <a:stretch>
                            <a:fillRect/>
                          </a:stretch>
                        </pic:blipFill>
                        <pic:spPr>
                          <a:xfrm>
                            <a:off x="52375" y="758939"/>
                            <a:ext cx="193535" cy="164351"/>
                          </a:xfrm>
                          <a:prstGeom prst="rect">
                            <a:avLst/>
                          </a:prstGeom>
                        </pic:spPr>
                      </pic:pic>
                      <pic:pic xmlns:pic="http://schemas.openxmlformats.org/drawingml/2006/picture">
                        <pic:nvPicPr>
                          <pic:cNvPr id="11083" name="Picture 11083"/>
                          <pic:cNvPicPr/>
                        </pic:nvPicPr>
                        <pic:blipFill>
                          <a:blip r:embed="rId79"/>
                          <a:stretch>
                            <a:fillRect/>
                          </a:stretch>
                        </pic:blipFill>
                        <pic:spPr>
                          <a:xfrm>
                            <a:off x="3603270" y="758863"/>
                            <a:ext cx="193535" cy="165316"/>
                          </a:xfrm>
                          <a:prstGeom prst="rect">
                            <a:avLst/>
                          </a:prstGeom>
                        </pic:spPr>
                      </pic:pic>
                      <wps:wsp>
                        <wps:cNvPr id="11084" name="Shape 11084"/>
                        <wps:cNvSpPr/>
                        <wps:spPr>
                          <a:xfrm>
                            <a:off x="20498" y="1568045"/>
                            <a:ext cx="284607" cy="61873"/>
                          </a:xfrm>
                          <a:custGeom>
                            <a:avLst/>
                            <a:gdLst/>
                            <a:ahLst/>
                            <a:cxnLst/>
                            <a:rect l="0" t="0" r="0" b="0"/>
                            <a:pathLst>
                              <a:path w="284607" h="61873">
                                <a:moveTo>
                                  <a:pt x="0" y="61873"/>
                                </a:moveTo>
                                <a:lnTo>
                                  <a:pt x="284607" y="61873"/>
                                </a:lnTo>
                                <a:lnTo>
                                  <a:pt x="284607"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56934" y="1682115"/>
                            <a:ext cx="911847" cy="446151"/>
                          </a:xfrm>
                          <a:custGeom>
                            <a:avLst/>
                            <a:gdLst/>
                            <a:ahLst/>
                            <a:cxnLst/>
                            <a:rect l="0" t="0" r="0" b="0"/>
                            <a:pathLst>
                              <a:path w="911847" h="446151">
                                <a:moveTo>
                                  <a:pt x="0" y="0"/>
                                </a:moveTo>
                                <a:lnTo>
                                  <a:pt x="911847" y="446151"/>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56934" y="1621282"/>
                            <a:ext cx="911847" cy="296291"/>
                          </a:xfrm>
                          <a:custGeom>
                            <a:avLst/>
                            <a:gdLst/>
                            <a:ahLst/>
                            <a:cxnLst/>
                            <a:rect l="0" t="0" r="0" b="0"/>
                            <a:pathLst>
                              <a:path w="911847" h="296291">
                                <a:moveTo>
                                  <a:pt x="0" y="0"/>
                                </a:moveTo>
                                <a:lnTo>
                                  <a:pt x="911847" y="296291"/>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347243" y="936752"/>
                            <a:ext cx="1425321" cy="283718"/>
                          </a:xfrm>
                          <a:custGeom>
                            <a:avLst/>
                            <a:gdLst/>
                            <a:ahLst/>
                            <a:cxnLst/>
                            <a:rect l="0" t="0" r="0" b="0"/>
                            <a:pathLst>
                              <a:path w="1425321" h="283718">
                                <a:moveTo>
                                  <a:pt x="0" y="0"/>
                                </a:moveTo>
                                <a:lnTo>
                                  <a:pt x="1425321" y="283718"/>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342671" y="1682115"/>
                            <a:ext cx="919353" cy="235966"/>
                          </a:xfrm>
                          <a:custGeom>
                            <a:avLst/>
                            <a:gdLst/>
                            <a:ahLst/>
                            <a:cxnLst/>
                            <a:rect l="0" t="0" r="0" b="0"/>
                            <a:pathLst>
                              <a:path w="919353" h="235966">
                                <a:moveTo>
                                  <a:pt x="0" y="0"/>
                                </a:moveTo>
                                <a:lnTo>
                                  <a:pt x="919353" y="235966"/>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1976400" y="342265"/>
                            <a:ext cx="1639316" cy="494919"/>
                          </a:xfrm>
                          <a:custGeom>
                            <a:avLst/>
                            <a:gdLst/>
                            <a:ahLst/>
                            <a:cxnLst/>
                            <a:rect l="0" t="0" r="0" b="0"/>
                            <a:pathLst>
                              <a:path w="1639316" h="494919">
                                <a:moveTo>
                                  <a:pt x="97282" y="0"/>
                                </a:moveTo>
                                <a:lnTo>
                                  <a:pt x="1542034" y="0"/>
                                </a:lnTo>
                                <a:lnTo>
                                  <a:pt x="1580134" y="6731"/>
                                </a:lnTo>
                                <a:lnTo>
                                  <a:pt x="1610868" y="24130"/>
                                </a:lnTo>
                                <a:lnTo>
                                  <a:pt x="1631950" y="50673"/>
                                </a:lnTo>
                                <a:lnTo>
                                  <a:pt x="1639316" y="82550"/>
                                </a:lnTo>
                                <a:lnTo>
                                  <a:pt x="1639316" y="412750"/>
                                </a:lnTo>
                                <a:lnTo>
                                  <a:pt x="1631950" y="444627"/>
                                </a:lnTo>
                                <a:lnTo>
                                  <a:pt x="1610868" y="470789"/>
                                </a:lnTo>
                                <a:lnTo>
                                  <a:pt x="1580134" y="488696"/>
                                </a:lnTo>
                                <a:lnTo>
                                  <a:pt x="1542034" y="494919"/>
                                </a:lnTo>
                                <a:lnTo>
                                  <a:pt x="97282" y="494919"/>
                                </a:lnTo>
                                <a:lnTo>
                                  <a:pt x="59182" y="488696"/>
                                </a:lnTo>
                                <a:lnTo>
                                  <a:pt x="28448" y="470789"/>
                                </a:lnTo>
                                <a:lnTo>
                                  <a:pt x="7366" y="444627"/>
                                </a:lnTo>
                                <a:lnTo>
                                  <a:pt x="0" y="412750"/>
                                </a:lnTo>
                                <a:lnTo>
                                  <a:pt x="0" y="82550"/>
                                </a:lnTo>
                                <a:lnTo>
                                  <a:pt x="7366" y="50673"/>
                                </a:lnTo>
                                <a:lnTo>
                                  <a:pt x="28448" y="24130"/>
                                </a:lnTo>
                                <a:lnTo>
                                  <a:pt x="59182" y="6731"/>
                                </a:lnTo>
                                <a:lnTo>
                                  <a:pt x="97282" y="0"/>
                                </a:lnTo>
                                <a:close/>
                              </a:path>
                            </a:pathLst>
                          </a:custGeom>
                          <a:ln w="0" cap="flat">
                            <a:miter lim="101600"/>
                          </a:ln>
                        </wps:spPr>
                        <wps:style>
                          <a:lnRef idx="0">
                            <a:srgbClr val="000000">
                              <a:alpha val="0"/>
                            </a:srgbClr>
                          </a:lnRef>
                          <a:fillRef idx="1">
                            <a:srgbClr val="5B9AD5"/>
                          </a:fillRef>
                          <a:effectRef idx="0">
                            <a:scrgbClr r="0" g="0" b="0"/>
                          </a:effectRef>
                          <a:fontRef idx="none"/>
                        </wps:style>
                        <wps:bodyPr/>
                      </wps:wsp>
                      <wps:wsp>
                        <wps:cNvPr id="11090" name="Shape 11090"/>
                        <wps:cNvSpPr/>
                        <wps:spPr>
                          <a:xfrm>
                            <a:off x="1976400" y="342265"/>
                            <a:ext cx="1639316" cy="494919"/>
                          </a:xfrm>
                          <a:custGeom>
                            <a:avLst/>
                            <a:gdLst/>
                            <a:ahLst/>
                            <a:cxnLst/>
                            <a:rect l="0" t="0" r="0" b="0"/>
                            <a:pathLst>
                              <a:path w="1639316" h="494919">
                                <a:moveTo>
                                  <a:pt x="0" y="82550"/>
                                </a:moveTo>
                                <a:lnTo>
                                  <a:pt x="7366" y="50673"/>
                                </a:lnTo>
                                <a:lnTo>
                                  <a:pt x="28448" y="24130"/>
                                </a:lnTo>
                                <a:lnTo>
                                  <a:pt x="59182" y="6731"/>
                                </a:lnTo>
                                <a:lnTo>
                                  <a:pt x="97282" y="0"/>
                                </a:lnTo>
                                <a:lnTo>
                                  <a:pt x="1542034" y="0"/>
                                </a:lnTo>
                                <a:lnTo>
                                  <a:pt x="1580134" y="6731"/>
                                </a:lnTo>
                                <a:lnTo>
                                  <a:pt x="1610868" y="24130"/>
                                </a:lnTo>
                                <a:lnTo>
                                  <a:pt x="1631950" y="50673"/>
                                </a:lnTo>
                                <a:lnTo>
                                  <a:pt x="1639316" y="82550"/>
                                </a:lnTo>
                                <a:lnTo>
                                  <a:pt x="1639316" y="412750"/>
                                </a:lnTo>
                                <a:lnTo>
                                  <a:pt x="1631950" y="444627"/>
                                </a:lnTo>
                                <a:lnTo>
                                  <a:pt x="1610868" y="470789"/>
                                </a:lnTo>
                                <a:lnTo>
                                  <a:pt x="1580134" y="488696"/>
                                </a:lnTo>
                                <a:lnTo>
                                  <a:pt x="1542034" y="494919"/>
                                </a:lnTo>
                                <a:lnTo>
                                  <a:pt x="97282" y="494919"/>
                                </a:lnTo>
                                <a:lnTo>
                                  <a:pt x="59182" y="488696"/>
                                </a:lnTo>
                                <a:lnTo>
                                  <a:pt x="28448" y="470789"/>
                                </a:lnTo>
                                <a:lnTo>
                                  <a:pt x="7366" y="444627"/>
                                </a:lnTo>
                                <a:lnTo>
                                  <a:pt x="0" y="412750"/>
                                </a:lnTo>
                                <a:lnTo>
                                  <a:pt x="0" y="82550"/>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091" name="Shape 11091"/>
                        <wps:cNvSpPr/>
                        <wps:spPr>
                          <a:xfrm>
                            <a:off x="1733321" y="837184"/>
                            <a:ext cx="1311529" cy="454406"/>
                          </a:xfrm>
                          <a:custGeom>
                            <a:avLst/>
                            <a:gdLst/>
                            <a:ahLst/>
                            <a:cxnLst/>
                            <a:rect l="0" t="0" r="0" b="0"/>
                            <a:pathLst>
                              <a:path w="1311529" h="454406">
                                <a:moveTo>
                                  <a:pt x="965962" y="0"/>
                                </a:moveTo>
                                <a:lnTo>
                                  <a:pt x="968756" y="3937"/>
                                </a:lnTo>
                                <a:lnTo>
                                  <a:pt x="973328" y="1016"/>
                                </a:lnTo>
                                <a:lnTo>
                                  <a:pt x="1273937" y="330200"/>
                                </a:lnTo>
                                <a:lnTo>
                                  <a:pt x="1296670" y="315595"/>
                                </a:lnTo>
                                <a:lnTo>
                                  <a:pt x="1303528" y="344170"/>
                                </a:lnTo>
                                <a:lnTo>
                                  <a:pt x="1311529" y="378968"/>
                                </a:lnTo>
                                <a:lnTo>
                                  <a:pt x="1242568" y="350901"/>
                                </a:lnTo>
                                <a:lnTo>
                                  <a:pt x="1264793" y="336423"/>
                                </a:lnTo>
                                <a:lnTo>
                                  <a:pt x="967105" y="10160"/>
                                </a:lnTo>
                                <a:lnTo>
                                  <a:pt x="62611" y="431165"/>
                                </a:lnTo>
                                <a:lnTo>
                                  <a:pt x="65405" y="435483"/>
                                </a:lnTo>
                                <a:lnTo>
                                  <a:pt x="76200" y="451993"/>
                                </a:lnTo>
                                <a:lnTo>
                                  <a:pt x="0" y="454406"/>
                                </a:lnTo>
                                <a:lnTo>
                                  <a:pt x="43180" y="401193"/>
                                </a:lnTo>
                                <a:lnTo>
                                  <a:pt x="56896" y="422529"/>
                                </a:lnTo>
                                <a:lnTo>
                                  <a:pt x="965962" y="0"/>
                                </a:lnTo>
                                <a:close/>
                              </a:path>
                            </a:pathLst>
                          </a:custGeom>
                          <a:ln w="0" cap="flat">
                            <a:round/>
                          </a:ln>
                        </wps:spPr>
                        <wps:style>
                          <a:lnRef idx="0">
                            <a:srgbClr val="000000">
                              <a:alpha val="0"/>
                            </a:srgbClr>
                          </a:lnRef>
                          <a:fillRef idx="1">
                            <a:srgbClr val="5B9AD5"/>
                          </a:fillRef>
                          <a:effectRef idx="0">
                            <a:scrgbClr r="0" g="0" b="0"/>
                          </a:effectRef>
                          <a:fontRef idx="none"/>
                        </wps:style>
                        <wps:bodyPr/>
                      </wps:wsp>
                      <pic:pic xmlns:pic="http://schemas.openxmlformats.org/drawingml/2006/picture">
                        <pic:nvPicPr>
                          <pic:cNvPr id="11093" name="Picture 11093"/>
                          <pic:cNvPicPr/>
                        </pic:nvPicPr>
                        <pic:blipFill>
                          <a:blip r:embed="rId80"/>
                          <a:stretch>
                            <a:fillRect/>
                          </a:stretch>
                        </pic:blipFill>
                        <pic:spPr>
                          <a:xfrm>
                            <a:off x="1876196" y="1686014"/>
                            <a:ext cx="1765173" cy="365925"/>
                          </a:xfrm>
                          <a:prstGeom prst="rect">
                            <a:avLst/>
                          </a:prstGeom>
                        </pic:spPr>
                      </pic:pic>
                      <wps:wsp>
                        <wps:cNvPr id="11094" name="Shape 11094"/>
                        <wps:cNvSpPr/>
                        <wps:spPr>
                          <a:xfrm>
                            <a:off x="3529229" y="1676400"/>
                            <a:ext cx="255524" cy="229616"/>
                          </a:xfrm>
                          <a:custGeom>
                            <a:avLst/>
                            <a:gdLst/>
                            <a:ahLst/>
                            <a:cxnLst/>
                            <a:rect l="0" t="0" r="0" b="0"/>
                            <a:pathLst>
                              <a:path w="255524" h="229616">
                                <a:moveTo>
                                  <a:pt x="0" y="229616"/>
                                </a:moveTo>
                                <a:lnTo>
                                  <a:pt x="255524" y="0"/>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2003705" y="1621282"/>
                            <a:ext cx="1004697" cy="169164"/>
                          </a:xfrm>
                          <a:custGeom>
                            <a:avLst/>
                            <a:gdLst/>
                            <a:ahLst/>
                            <a:cxnLst/>
                            <a:rect l="0" t="0" r="0" b="0"/>
                            <a:pathLst>
                              <a:path w="1004697" h="169164">
                                <a:moveTo>
                                  <a:pt x="0" y="169164"/>
                                </a:moveTo>
                                <a:lnTo>
                                  <a:pt x="1004697" y="0"/>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08909" y="1621210"/>
                            <a:ext cx="775284" cy="60906"/>
                          </a:xfrm>
                          <a:custGeom>
                            <a:avLst/>
                            <a:gdLst/>
                            <a:ahLst/>
                            <a:cxnLst/>
                            <a:rect l="0" t="0" r="0" b="0"/>
                            <a:pathLst>
                              <a:path w="775284" h="60906">
                                <a:moveTo>
                                  <a:pt x="0" y="60906"/>
                                </a:moveTo>
                                <a:lnTo>
                                  <a:pt x="775284" y="60906"/>
                                </a:lnTo>
                                <a:lnTo>
                                  <a:pt x="775284"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2453412" y="1676400"/>
                            <a:ext cx="562991" cy="108204"/>
                          </a:xfrm>
                          <a:custGeom>
                            <a:avLst/>
                            <a:gdLst/>
                            <a:ahLst/>
                            <a:cxnLst/>
                            <a:rect l="0" t="0" r="0" b="0"/>
                            <a:pathLst>
                              <a:path w="562991" h="108204">
                                <a:moveTo>
                                  <a:pt x="562991" y="0"/>
                                </a:moveTo>
                                <a:lnTo>
                                  <a:pt x="0" y="108204"/>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3485921" y="1621282"/>
                            <a:ext cx="298323" cy="169164"/>
                          </a:xfrm>
                          <a:custGeom>
                            <a:avLst/>
                            <a:gdLst/>
                            <a:ahLst/>
                            <a:cxnLst/>
                            <a:rect l="0" t="0" r="0" b="0"/>
                            <a:pathLst>
                              <a:path w="298323" h="169164">
                                <a:moveTo>
                                  <a:pt x="298323" y="0"/>
                                </a:moveTo>
                                <a:lnTo>
                                  <a:pt x="0" y="169164"/>
                                </a:lnTo>
                              </a:path>
                            </a:pathLst>
                          </a:custGeom>
                          <a:ln w="10160" cap="flat">
                            <a:custDash>
                              <a:ds d="640000" sp="240000"/>
                            </a:custDash>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94431" o:spid="_x0000_s1253" style="width:334pt;height:196.85pt;mso-position-horizontal-relative:char;mso-position-vertical-relative:line" coordsize="42418,2499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L/x+S/9&#10;c0/m1WarL/x+S/8AXNP5tV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y/8AH5L/ANc0/m1WarL/AMfkv/XNP5tVm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y/8fkv/XNP5tVmq8an7Q7/AN5V&#10;qx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">
                <v:rect id="Rectangle 10898" o:spid="_x0000_s1254" style="position:absolute;left:38835;top:22745;width:2521;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4n8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J2k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LeJ/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color w:val="FFFFFF"/>
                          </w:rPr>
                          <w:t>O’q</w:t>
                        </w:r>
                      </w:p>
                    </w:txbxContent>
                  </v:textbox>
                </v:rect>
                <v:rect id="Rectangle 10899" o:spid="_x0000_s1255" style="position:absolute;left:40729;top:22745;width:999;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fdBMUA&#10;AADeAAAADwAAAGRycy9kb3ducmV2LnhtbERPS2vCQBC+F/oflil4q5v2UJLoKtIHydEaQb0N2TEJ&#10;ZmdDdptEf323UPA2H99zluvJtGKg3jWWFbzMIxDEpdUNVwr2xddzDMJ5ZI2tZVJwJQfr1ePDElNt&#10;R/6mYecrEULYpaig9r5LpXRlTQbd3HbEgTvb3qAPsK+k7nEM4aaVr1H0Jg02HBpq7Oi9pvKy+zEK&#10;srjbHHN7G6v285Qdtofko0i8UrOnabMA4Wnyd/G/O9dhfhQn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B90E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rPr>
                          <w:t>Т</w:t>
                        </w:r>
                      </w:p>
                    </w:txbxContent>
                  </v:textbox>
                </v:rect>
                <v:rect id="Rectangle 10900" o:spid="_x0000_s1256" style="position:absolute;left:41491;top:22396;width:636;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bug8cA&#10;AADeAAAADwAAAGRycy9kb3ducmV2LnhtbESPT2/CMAzF70j7DpEn7QbJdkC0IyC0P4LjBkiwm9WY&#10;tqJxqibQbp9+PiBxs+Xn995vvhx8o67UxTqwheeJAUVcBFdzaWG/+xzPQMWE7LAJTBZ+KcJy8TCa&#10;Y+5Cz9903aZSiQnHHC1UKbW51rGoyGOchJZYbqfQeUyydqV2HfZi7hv9YsxUe6xZEips6a2i4ry9&#10;eAvrWbs6bsJfXzYfP+vD1yF732XJ2qfHYfUKKtGQ7uLb98ZJfZMZ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W7oP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color w:val="FFFFFF"/>
                          </w:rPr>
                          <w:t>s</w:t>
                        </w:r>
                      </w:p>
                    </w:txbxContent>
                  </v:textbox>
                </v:rect>
                <v:rect id="Rectangle 10901" o:spid="_x0000_s1257" style="position:absolute;left:42009;top:22396;width:409;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pLGMQA&#10;AADeAAAADwAAAGRycy9kb3ducmV2LnhtbERPS2vCQBC+C/0PyxR60109iEldRdqKHn1B2tuQnSah&#10;2dmQXU3qr3cFwdt8fM+ZL3tbiwu1vnKsYTxSIIhzZyouNJyO6+EMhA/IBmvHpOGfPCwXL4M5psZ1&#10;vKfLIRQihrBPUUMZQpNK6fOSLPqRa4gj9+taiyHCtpCmxS6G21pOlJpKixXHhhIb+igp/zucrYbN&#10;rFl9b921K+qvn022y5LPYxK0fnvtV+8gAvXhKX64tybOV4ka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aSxj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rPr>
                          <w:t xml:space="preserve"> </w:t>
                        </w:r>
                      </w:p>
                    </w:txbxContent>
                  </v:textbox>
                </v:rect>
                <v:shape id="Picture 11066" o:spid="_x0000_s1258" type="#_x0000_t75" style="position:absolute;left:603;top:193;width:37455;height:16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b7srDAAAA3gAAAA8AAABkcnMvZG93bnJldi54bWxET01rwkAQvRf8D8sIvTUbRUKJrlIKgog9&#10;GCXnMTtNQrOzIbvGJL/eLRR6m8f7nM1uMI3oqXO1ZQWLKAZBXFhdc6ngetm/vYNwHlljY5kUjORg&#10;t529bDDV9sFn6jNfihDCLkUFlfdtKqUrKjLoItsSB+7bdgZ9gF0pdYePEG4auYzjRBqsOTRU2NJn&#10;RcVPdjcKTkf9pafVLTc0jRc33eWQN71Sr/PhYw3C0+D/xX/ugw7zF3GSwO874Qa5f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xvuysMAAADeAAAADwAAAAAAAAAAAAAAAACf&#10;AgAAZHJzL2Rvd25yZXYueG1sUEsFBgAAAAAEAAQA9wAAAI8DAAAAAA==&#10;">
                  <v:imagedata r:id="rId81" o:title=""/>
                </v:shape>
                <v:shape id="Shape 11067" o:spid="_x0000_s1259" style="position:absolute;left:10115;top:12974;width:4081;height:2412;visibility:visible;mso-wrap-style:square;v-text-anchor:top" coordsize="408051,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CW/8MA&#10;AADeAAAADwAAAGRycy9kb3ducmV2LnhtbERP3WrCMBS+F/YO4QjeiKYdqKUzyhh07EqY+gCH5qyp&#10;NiclybT69Isg7O58fL9nvR1sJy7kQ+tYQT7PQBDXTrfcKDgeqlkBIkRkjZ1jUnCjANvNy2iNpXZX&#10;/qbLPjYihXAoUYGJsS+lDLUhi2HueuLE/ThvMSboG6k9XlO47eRrli2lxZZTg8GePgzV5/2vVbDK&#10;i6Pxi+lndW6Lm9vFg69Od6Um4+H9DUSkIf6Ln+4vnebn2XIFj3fS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CW/8MAAADeAAAADwAAAAAAAAAAAAAAAACYAgAAZHJzL2Rv&#10;d25yZXYueG1sUEsFBgAAAAAEAAQA9QAAAIgDAAAAAA==&#10;" path="m342011,r12573,3302l364871,11049r5588,10160l406908,134366r1143,11557l403479,156591r-8509,8636l382524,170561,79629,240157r-13716,1016l53467,237236,43180,229997,37465,219837,1143,106299,,94742,25527,70485,342011,xe" fillcolor="#5b9ad5" stroked="f" strokeweight="0">
                  <v:stroke miterlimit="83231f" joinstyle="miter"/>
                  <v:path arrowok="t" textboxrect="0,0,408051,241173"/>
                </v:shape>
                <v:shape id="Shape 11068" o:spid="_x0000_s1260" style="position:absolute;left:10127;top:12974;width:4069;height:2412;visibility:visible;mso-wrap-style:square;v-text-anchor:top" coordsize="406908,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krwskA&#10;AADeAAAADwAAAGRycy9kb3ducmV2LnhtbESPS0/DMBCE70j8B2uRuFG7PCIa6laoBYF6KOoDcV3F&#10;2yQiXkexadJ/zx4q9barmZ35djoffKOO1MU6sIXxyIAiLoKrubSw373fPYOKCdlhE5gsnCjCfHZ9&#10;NcXchZ43dNymUkkIxxwtVCm1udaxqMhjHIWWWLRD6DwmWbtSuw57CfeNvjcm0x5rloYKW1pUVPxu&#10;/7yFbPPzeCgmy9Pbh/l++nrIVut+t7L29mZ4fQGVaEgX8/n60wn+2GTCK+/IDHr2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EkrwskAAADeAAAADwAAAAAAAAAAAAAAAACYAgAA&#10;ZHJzL2Rvd25yZXYueG1sUEsFBgAAAAAEAAQA9QAAAI4DAAAAAA==&#10;" path="m,106299l11938,75819,327279,889,340868,r12573,3302l363728,11049r5588,10160l405765,134366r1143,11557l402336,156591r-8509,8636l381381,170561,78486,240157r-13716,1016l52324,237236,42037,229997,36322,219837,,106299xe" filled="f" strokecolor="#40709b" strokeweight="1pt">
                  <v:path arrowok="t" textboxrect="0,0,406908,241173"/>
                </v:shape>
                <v:shape id="Picture 11070" o:spid="_x0000_s1261" type="#_x0000_t75" style="position:absolute;left:11310;top:13853;width:1828;height: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sAdjIAAAA3gAAAA8AAABkcnMvZG93bnJldi54bWxEj0FPwkAQhe8m/IfNkHiTbTEiKSwEFQ3p&#10;xYj8gEl37Fa6s013geqvdw4m3GYyb95733I9+FadqY9NYAP5JANFXAXbcG3g8Pl6NwcVE7LFNjAZ&#10;+KEI69XoZomFDRf+oPM+1UpMOBZowKXUFVrHypHHOAkdsdy+Qu8xydrX2vZ4EXPf6mmWzbTHhiXB&#10;YUfPjqrj/uQNPHyXv0/3szJ/O03nL+GdtqXbbY25HQ+bBahEQ7qK/793Vurn2aMACI7MoF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e7AHYyAAAAN4AAAAPAAAAAAAAAAAA&#10;AAAAAJ8CAABkcnMvZG93bnJldi54bWxQSwUGAAAAAAQABAD3AAAAlAMAAAAA&#10;">
                  <v:imagedata r:id="rId82" o:title=""/>
                </v:shape>
                <v:shape id="Shape 11071" o:spid="_x0000_s1262" style="position:absolute;left:29690;top:6201;width:4082;height:2412;visibility:visible;mso-wrap-style:square;v-text-anchor:top" coordsize="408178,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Re8IA&#10;AADeAAAADwAAAGRycy9kb3ducmV2LnhtbERPS4vCMBC+C/6HMAveNG0PKl2jyELBi7v4YM9DM7bF&#10;ZlKS1Hb/vVkQvM3H95zNbjSteJDzjWUF6SIBQVxa3XCl4Hop5msQPiBrbC2Tgj/ysNtOJxvMtR34&#10;RI9zqEQMYZ+jgjqELpfSlzUZ9AvbEUfuZp3BEKGrpHY4xHDTyixJltJgw7Ghxo6+airv594o+Dn+&#10;Fn12PQ33dTa4LP0u+uWxUGr2Me4/QQQaw1v8ch90nJ8mqxT+34k3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VF7wgAAAN4AAAAPAAAAAAAAAAAAAAAAAJgCAABkcnMvZG93&#10;bnJldi54bWxQSwUGAAAAAAQABAD1AAAAhwMAAAAA&#10;" path="m342138,r12573,3429l364998,11176r5588,10160l407035,134366r1143,11684l403606,156591r-8509,8763l382524,170688,79756,240284r-13716,889l53594,237363,43307,230124,37592,219964,1143,106299,,94742,25654,70612,342138,xe" fillcolor="#5b9ad5" stroked="f" strokeweight="0">
                  <v:path arrowok="t" textboxrect="0,0,408178,241173"/>
                </v:shape>
                <v:shape id="Shape 11072" o:spid="_x0000_s1263" style="position:absolute;left:29701;top:6201;width:4071;height:2412;visibility:visible;mso-wrap-style:square;v-text-anchor:top" coordsize="407035,241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yOMEA&#10;AADeAAAADwAAAGRycy9kb3ducmV2LnhtbERPTYvCMBC9L/gfwgje1lQPunSNIoLgwYPWHPY4NGNT&#10;bCalibb+eyMIe5vH+5zVZnCNeFAXas8KZtMMBHHpTc2VAn3Zf/+ACBHZYOOZFDwpwGY9+lphbnzP&#10;Z3oUsRIphEOOCmyMbS5lKC05DFPfEifu6juHMcGukqbDPoW7Rs6zbCEd1pwaLLa0s1TeirtTcDr2&#10;Wi8pmPOF7/ti0Wr7V2mlJuNh+wsi0hD/xR/3waT5s2w5h/c76Qa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H8jjBAAAA3gAAAA8AAAAAAAAAAAAAAAAAmAIAAGRycy9kb3du&#10;cmV2LnhtbFBLBQYAAAAABAAEAPUAAACGAwAAAAA=&#10;" path="m,106299l12065,75946,327406,1016,340995,r12573,3429l363855,11176r5588,10160l405892,134366r1143,11684l402463,156591r-8509,8763l381381,170688,78613,240284r-13716,889l52451,237363,42164,230124,36449,219964,,106299xe" filled="f" strokecolor="#40709b" strokeweight="1pt">
                  <v:path arrowok="t" textboxrect="0,0,407035,241173"/>
                </v:shape>
                <v:shape id="Picture 11074" o:spid="_x0000_s1264" type="#_x0000_t75" style="position:absolute;left:30834;top:7085;width:1873;height: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caMHGAAAA3gAAAA8AAABkcnMvZG93bnJldi54bWxET0tPAjEQvpv4H5ox8SZdCMpmpRBDwBg9&#10;EHkEjuN23G7YTpe2wvLvrYkJt/nyPWc87WwjTuRD7VhBv5eBIC6drrlSsFkvHnIQISJrbByTggsF&#10;mE5ub8ZYaHfmTzqtYiVSCIcCFZgY20LKUBqyGHquJU7ct/MWY4K+ktrjOYXbRg6y7ElarDk1GGxp&#10;Zqg8rH6sgoN8fQ+X49Kb/Gt0/Njvto/5fKHU/V338gwiUhev4n/3m07z+9loCH/vpBvk5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xowcYAAADeAAAADwAAAAAAAAAAAAAA&#10;AACfAgAAZHJzL2Rvd25yZXYueG1sUEsFBgAAAAAEAAQA9wAAAJIDAAAAAA==&#10;">
                  <v:imagedata r:id="rId83" o:title=""/>
                </v:shape>
                <v:shape id="Picture 11076" o:spid="_x0000_s1265" type="#_x0000_t75" style="position:absolute;left:9357;top:18860;width:8624;height:5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5dBvDAAAA3gAAAA8AAABkcnMvZG93bnJldi54bWxET01rwkAQvRf6H5YpeKu7acFK6hqkoVA8&#10;WbX3ITsmMdnZkN0m0V/vCoXe5vE+Z5VNthUD9b52rCGZKxDEhTM1lxqOh8/nJQgfkA22jknDhTxk&#10;68eHFabGjfxNwz6UIoawT1FDFUKXSumLiiz6ueuII3dyvcUQYV9K0+MYw20rX5RaSIs1x4YKO/qo&#10;qGj2v1bDK9L2BxtUXZ4ny91uPF+n41nr2dO0eQcRaAr/4j/3l4nzE/W2gPs78Qa5v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l0G8MAAADeAAAADwAAAAAAAAAAAAAAAACf&#10;AgAAZHJzL2Rvd25yZXYueG1sUEsFBgAAAAAEAAQA9wAAAI8DAAAAAA==&#10;">
                  <v:imagedata r:id="rId84" o:title=""/>
                </v:shape>
                <v:shape id="Shape 11077" o:spid="_x0000_s1266" style="position:absolute;width:38695;height:21849;visibility:visible;mso-wrap-style:square;v-text-anchor:top" coordsize="3869563,21849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7YdsUA&#10;AADeAAAADwAAAGRycy9kb3ducmV2LnhtbERPS2vCQBC+F/wPywje6kaFGlI3IoogeGltDx4n2cmD&#10;7s7G7GrSf98tFHqbj+85m+1ojXhQ71vHChbzBARx6XTLtYLPj+NzCsIHZI3GMSn4Jg/bfPK0wUy7&#10;gd/pcQm1iCHsM1TQhNBlUvqyIYt+7jriyFWutxgi7GupexxiuDVymSQv0mLLsaHBjvYNlV+Xu1VQ&#10;mPC2uu7OJq1uaTEcrsXpvjorNZuOu1cQgcbwL/5zn3Scv0jWa/h9J94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th2xQAAAN4AAAAPAAAAAAAAAAAAAAAAAJgCAABkcnMv&#10;ZG93bnJldi54bWxQSwUGAAAAAAQABAD1AAAAigMAAAAA&#10;" path="m,2184908r3869563,l3869563,,,,,2184908xe" filled="f" strokeweight=".8pt">
                  <v:stroke miterlimit="66585f" joinstyle="miter"/>
                  <v:path arrowok="t" textboxrect="0,0,3869563,2184908"/>
                </v:shape>
                <v:shape id="Shape 11079" o:spid="_x0000_s1267" style="position:absolute;left:19188;top:1996;width:142;height:13374;visibility:visible;mso-wrap-style:square;v-text-anchor:top" coordsize="14224,133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y2cIA&#10;AADeAAAADwAAAGRycy9kb3ducmV2LnhtbERPS4vCMBC+C/sfwix400QPPrpGWRYUXxfd4nloZtuy&#10;zaQ00dZ/bwTB23x8z1msOluJGzW+dKxhNFQgiDNnSs41pL/rwQyED8gGK8ek4U4eVsuP3gIT41o+&#10;0e0cchFD2CeooQihTqT0WUEW/dDVxJH7c43FEGGTS9NgG8NtJcdKTaTFkmNDgTX9FJT9n69WQ3Xg&#10;dDZFdWnXV1enu/tmc9xftO5/dt9fIAJ14S1+ubcmzh+p6R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2rLZwgAAAN4AAAAPAAAAAAAAAAAAAAAAAJgCAABkcnMvZG93&#10;bnJldi54bWxQSwUGAAAAAAQABAD1AAAAhwMAAAAA&#10;" path="m,l14224,1337437e" filled="f" strokeweight=".5pt">
                  <v:path arrowok="t" textboxrect="0,0,14224,1337437"/>
                </v:shape>
                <v:shape id="Picture 11081" o:spid="_x0000_s1268" type="#_x0000_t75" style="position:absolute;left:523;top:7589;width:1936;height:1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R3HXFAAAA3gAAAA8AAABkcnMvZG93bnJldi54bWxEj9FqwkAQRd+F/sMyhb7pbkqREF1FhIoP&#10;YmvMBwzZMVnMzobsqunfd4VC32a4d+65s1yPrhN3GoL1rCGbKRDEtTeWGw3V+XOagwgR2WDnmTT8&#10;UID16mWyxML4B5/oXsZGpBAOBWpoY+wLKUPdksMw8z1x0i5+cBjTOjTSDPhI4a6T70rNpUPLidBi&#10;T9uW6mt5c4lb4nH3sfveH65V/mV7q+Z0qrR+ex03CxCRxvhv/rvem1Q/U3kGz3fSDH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kdx1xQAAAN4AAAAPAAAAAAAAAAAAAAAA&#10;AJ8CAABkcnMvZG93bnJldi54bWxQSwUGAAAAAAQABAD3AAAAkQMAAAAA&#10;">
                  <v:imagedata r:id="rId85" o:title=""/>
                </v:shape>
                <v:shape id="Picture 11083" o:spid="_x0000_s1269" type="#_x0000_t75" style="position:absolute;left:36032;top:7588;width:1936;height:1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5gUjFAAAA3gAAAA8AAABkcnMvZG93bnJldi54bWxET01rAjEQvRf8D2EK3mrWWmTdGkWKgodS&#10;6uqhx+lmzC5uJksS3e2/bwoFb/N4n7NcD7YVN/KhcaxgOslAEFdON2wUnI67pxxEiMgaW8ek4IcC&#10;rFejhyUW2vV8oFsZjUghHApUUMfYFVKGqiaLYeI64sSdnbcYE/RGao99CretfM6yubTYcGqosaO3&#10;mqpLebUK3g+nj++v66LpP8/edDTf7l/ootT4cdi8gog0xLv4373Xaf40y2fw9066Qa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YFIxQAAAN4AAAAPAAAAAAAAAAAAAAAA&#10;AJ8CAABkcnMvZG93bnJldi54bWxQSwUGAAAAAAQABAD3AAAAkQMAAAAA&#10;">
                  <v:imagedata r:id="rId86" o:title=""/>
                </v:shape>
                <v:shape id="Shape 11084" o:spid="_x0000_s1270" style="position:absolute;left:204;top:15680;width:2847;height:619;visibility:visible;mso-wrap-style:square;v-text-anchor:top" coordsize="284607,61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eZe8MA&#10;AADeAAAADwAAAGRycy9kb3ducmV2LnhtbERPTWsCMRC9C/6HMIXeNFFaka1RirTgoSCuoj0Om3Gz&#10;uJksm+hu/70pCN7m8T5nsepdLW7UhsqzhslYgSAuvKm41HDYf4/mIEJENlh7Jg1/FGC1HA4WmBnf&#10;8Y5ueSxFCuGQoQYbY5NJGQpLDsPYN8SJO/vWYUywLaVpsUvhrpZTpWbSYcWpwWJDa0vFJb86DcUm&#10;qOP1dHyfyq9tbn+7Mjc/ndavL/3nB4hIfXyKH+6NSfMnav4G/++k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eZe8MAAADeAAAADwAAAAAAAAAAAAAAAACYAgAAZHJzL2Rv&#10;d25yZXYueG1sUEsFBgAAAAAEAAQA9QAAAIgDAAAAAA==&#10;" path="m,61873r284607,l284607,,,,,61873xe" filled="f" strokeweight=".8pt">
                  <v:stroke miterlimit="66585f" joinstyle="miter"/>
                  <v:path arrowok="t" textboxrect="0,0,284607,61873"/>
                </v:shape>
                <v:shape id="Shape 11085" o:spid="_x0000_s1271" style="position:absolute;left:569;top:16821;width:9118;height:4461;visibility:visible;mso-wrap-style:square;v-text-anchor:top" coordsize="911847,4461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sD2cQA&#10;AADeAAAADwAAAGRycy9kb3ducmV2LnhtbERPzWrCQBC+C32HZYReRDcJ1Up0FSm2eKlg6gMM2TEJ&#10;ZmeX7FaTt+8KQm/z8f3OetubVtyo841lBeksAUFcWt1wpeD88zldgvABWWNrmRQM5GG7eRmtMdf2&#10;zie6FaESMYR9jgrqEFwupS9rMuhn1hFH7mI7gyHCrpK6w3sMN63MkmQhDTYcG2p09FFTeS1+jYK9&#10;OwzmfZ+5eVp8f+3esqMe0olSr+N+twIRqA//4qf7oOP8NFnO4fFOvEF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bA9nEAAAA3gAAAA8AAAAAAAAAAAAAAAAAmAIAAGRycy9k&#10;b3ducmV2LnhtbFBLBQYAAAAABAAEAPUAAACJAwAAAAA=&#10;" path="m,l911847,446151e" filled="f" strokeweight=".8pt">
                  <v:path arrowok="t" textboxrect="0,0,911847,446151"/>
                </v:shape>
                <v:shape id="Shape 11086" o:spid="_x0000_s1272" style="position:absolute;left:569;top:16212;width:9118;height:2963;visibility:visible;mso-wrap-style:square;v-text-anchor:top" coordsize="911847,296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vM2cIA&#10;AADeAAAADwAAAGRycy9kb3ducmV2LnhtbERPyWrDMBC9F/oPYgq9NZJ9SI0bJYRCwdekgVyn1tRy&#10;Y42MJS/J11eFQG/zeOtsdovrxERDaD1ryFYKBHHtTcuNhtPnx0sBIkRkg51n0nClALvt48MGS+Nn&#10;PtB0jI1IIRxK1GBj7EspQ23JYVj5njhx335wGBMcGmkGnFO462Su1Fo6bDk1WOzp3VJ9OY5OQ1H1&#10;zlyVms8/59zdzPiae/7S+vlp2b+BiLTEf/HdXZk0P1PFGv7eST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u8zZwgAAAN4AAAAPAAAAAAAAAAAAAAAAAJgCAABkcnMvZG93&#10;bnJldi54bWxQSwUGAAAAAAQABAD1AAAAhwMAAAAA&#10;" path="m,l911847,296291e" filled="f" strokeweight=".8pt">
                  <v:path arrowok="t" textboxrect="0,0,911847,296291"/>
                </v:shape>
                <v:shape id="Shape 11087" o:spid="_x0000_s1273" style="position:absolute;left:3472;top:9367;width:14253;height:2837;visibility:visible;mso-wrap-style:square;v-text-anchor:top" coordsize="1425321,283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NrcIA&#10;AADeAAAADwAAAGRycy9kb3ducmV2LnhtbERPS2rDMBDdB3oHMYXuYtldNMaNEkzAoXSVpDnAYE1t&#10;t9ZISIrt3j4qFLqbx/vOdr+YUUzkw2BZQZHlIIhbqwfuFFw/mnUJIkRkjaNlUvBDAfa7h9UWK21n&#10;PtN0iZ1IIRwqVNDH6CopQ9uTwZBZR5y4T+sNxgR9J7XHOYWbUT7n+Ys0OHBq6NHRoaf2+3IzCuzo&#10;TzdqHB4P7/WxdLHjL6qVenpc6lcQkZb4L/5zv+k0v8jLDfy+k26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82twgAAAN4AAAAPAAAAAAAAAAAAAAAAAJgCAABkcnMvZG93&#10;bnJldi54bWxQSwUGAAAAAAQABAD1AAAAhwMAAAAA&#10;" path="m,l1425321,283718e" filled="f" strokeweight=".8pt">
                  <v:path arrowok="t" textboxrect="0,0,1425321,283718"/>
                </v:shape>
                <v:shape id="Shape 11088" o:spid="_x0000_s1274" style="position:absolute;left:3426;top:16821;width:9194;height:2359;visibility:visible;mso-wrap-style:square;v-text-anchor:top" coordsize="919353,235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pmLcYA&#10;AADeAAAADwAAAGRycy9kb3ducmV2LnhtbESPQWvDMAyF74X+B6PBbq3TMraS1gmjUNhhh64r9KrG&#10;WhwWy2nsNcm/nw6D3STe03ufduXoW3WnPjaBDayWGSjiKtiGawPnz8NiAyomZIttYDIwUYSymM92&#10;mNsw8AfdT6lWEsIxRwMupS7XOlaOPMZl6IhF+wq9xyRrX2vb4yDhvtXrLHvWHhuWBocd7R1V36cf&#10;b2A/4fF2TV2jr5ZeLu/T03B0wZjHh/F1CyrRmP7Nf9dvVvBX2UZ45R2ZQR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DpmLcYAAADeAAAADwAAAAAAAAAAAAAAAACYAgAAZHJz&#10;L2Rvd25yZXYueG1sUEsFBgAAAAAEAAQA9QAAAIsDAAAAAA==&#10;" path="m,l919353,235966e" filled="f" strokeweight=".8pt">
                  <v:path arrowok="t" textboxrect="0,0,919353,235966"/>
                </v:shape>
                <v:shape id="Shape 11089" o:spid="_x0000_s1275" style="position:absolute;left:19764;top:3422;width:16393;height:4949;visibility:visible;mso-wrap-style:square;v-text-anchor:top" coordsize="1639316,494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obScMA&#10;AADeAAAADwAAAGRycy9kb3ducmV2LnhtbERPTWvDMAy9F/YfjAa7tXYyKGlat4zCYGOXNul2FrGa&#10;hMVyiL0m+ffzYNCbHu9Tu8NkO3GjwbeONSQrBYK4cqblWsOlfF1mIHxANtg5Jg0zeTjsHxY7zI0b&#10;+Uy3ItQihrDPUUMTQp9L6auGLPqV64kjd3WDxRDhUEsz4BjDbSdTpdbSYsuxocGejg1V38WP1aDS&#10;Oj0mnt5dV36e2ml+/vgqWeunx+llCyLQFO7if/ebifMTlW3g7514g9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obScMAAADeAAAADwAAAAAAAAAAAAAAAACYAgAAZHJzL2Rv&#10;d25yZXYueG1sUEsFBgAAAAAEAAQA9QAAAIgDAAAAAA==&#10;" path="m97282,l1542034,r38100,6731l1610868,24130r21082,26543l1639316,82550r,330200l1631950,444627r-21082,26162l1580134,488696r-38100,6223l97282,494919,59182,488696,28448,470789,7366,444627,,412750,,82550,7366,50673,28448,24130,59182,6731,97282,xe" fillcolor="#5b9ad5" stroked="f" strokeweight="0">
                  <v:stroke miterlimit="66585f" joinstyle="miter"/>
                  <v:path arrowok="t" textboxrect="0,0,1639316,494919"/>
                </v:shape>
                <v:shape id="Shape 11090" o:spid="_x0000_s1276" style="position:absolute;left:19764;top:3422;width:16393;height:4949;visibility:visible;mso-wrap-style:square;v-text-anchor:top" coordsize="1639316,494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dMDsYA&#10;AADeAAAADwAAAGRycy9kb3ducmV2LnhtbESPQU/DMAyF70j8h8hI3FiySYOtLJumSUi7cKDjB5jG&#10;ayoap0qyruzX4wMSN1t+fu99m90UejVSyl1kC/OZAUXcRNdxa+Hz9Pa0ApULssM+Mln4oQy77f3d&#10;BisXr/xBY11aJSacK7TgSxkqrXPjKWCexYFYbueYAhZZU6tdwquYh14vjHnWATuWBI8DHTw13/Ul&#10;WLi8p5dVOvn11y2kejzHxc0sg7WPD9P+FVShqfyL/76PTurPzVoABEdm0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dMDsYAAADeAAAADwAAAAAAAAAAAAAAAACYAgAAZHJz&#10;L2Rvd25yZXYueG1sUEsFBgAAAAAEAAQA9QAAAIsDAAAAAA==&#10;" path="m,82550l7366,50673,28448,24130,59182,6731,97282,,1542034,r38100,6731l1610868,24130r21082,26543l1639316,82550r,330200l1631950,444627r-21082,26162l1580134,488696r-38100,6223l97282,494919,59182,488696,28448,470789,7366,444627,,412750,,82550xe" filled="f" strokecolor="#40709b" strokeweight="1pt">
                  <v:path arrowok="t" textboxrect="0,0,1639316,494919"/>
                </v:shape>
                <v:shape id="Shape 11091" o:spid="_x0000_s1277" style="position:absolute;left:17333;top:8371;width:13115;height:4544;visibility:visible;mso-wrap-style:square;v-text-anchor:top" coordsize="1311529,454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M/csYA&#10;AADeAAAADwAAAGRycy9kb3ducmV2LnhtbESPT4vCMBDF78J+hzCCN00ri2g1SlmU3YMXrbB7HJrp&#10;H2wmpYm2fvuNIHib4b3fmzeb3WAacafO1ZYVxLMIBHFudc2lgkt2mC5BOI+ssbFMCh7kYLf9GG0w&#10;0bbnE93PvhQhhF2CCirv20RKl1dk0M1sSxy0wnYGfVi7UuoO+xBuGjmPooU0WHO4UGFLXxXl1/PN&#10;hBp/bZ8dCmPTa5GW++H7uP/9XCo1GQ/pGoSnwb/NL/pHBy6OVjE83wkzyO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M/csYAAADeAAAADwAAAAAAAAAAAAAAAACYAgAAZHJz&#10;L2Rvd25yZXYueG1sUEsFBgAAAAAEAAQA9QAAAIsDAAAAAA==&#10;" path="m965962,r2794,3937l973328,1016r300609,329184l1296670,315595r6858,28575l1311529,378968r-68961,-28067l1264793,336423,967105,10160,62611,431165r2794,4318l76200,451993,,454406,43180,401193r13716,21336l965962,xe" fillcolor="#5b9ad5" stroked="f" strokeweight="0">
                  <v:path arrowok="t" textboxrect="0,0,1311529,454406"/>
                </v:shape>
                <v:shape id="Picture 11093" o:spid="_x0000_s1278" type="#_x0000_t75" style="position:absolute;left:18761;top:16860;width:17652;height:3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aM/vFAAAA3gAAAA8AAABkcnMvZG93bnJldi54bWxET01rwkAQvQv+h2UKvZRmkwrWpllFWgVB&#10;PJgWex2y0yQ0Oxuyq0n+vSsUvM3jfU62GkwjLtS52rKCJIpBEBdW11wq+P7aPi9AOI+ssbFMCkZy&#10;sFpOJxmm2vZ8pEvuSxFC2KWooPK+TaV0RUUGXWRb4sD92s6gD7Arpe6wD+GmkS9xPJcGaw4NFbb0&#10;UVHxl5+Ngp/TaePH/bg41MPTZ2lpS/1rotTjw7B+B+Fp8Hfxv3unw/wkfpvB7Z1wg1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mjP7xQAAAN4AAAAPAAAAAAAAAAAAAAAA&#10;AJ8CAABkcnMvZG93bnJldi54bWxQSwUGAAAAAAQABAD3AAAAkQMAAAAA&#10;">
                  <v:imagedata r:id="rId87" o:title=""/>
                </v:shape>
                <v:shape id="Shape 11094" o:spid="_x0000_s1279" style="position:absolute;left:35292;top:16764;width:2555;height:2296;visibility:visible;mso-wrap-style:square;v-text-anchor:top" coordsize="255524,229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nvosQA&#10;AADeAAAADwAAAGRycy9kb3ducmV2LnhtbERPTWvCQBC9F/oflin0VjdKkRpdRaRWBS9aDz0O2XET&#10;zM6m2TGm/75bEHqbx/uc2aL3teqojVVgA8NBBoq4CLZiZ+D0uX55AxUF2WIdmAz8UITF/PFhhrkN&#10;Nz5QdxSnUgjHHA2UIk2udSxK8hgHoSFO3Dm0HiXB1mnb4i2F+1qPsmysPVacGkpsaFVScTlevYHd&#10;3trv3Xnz7k6+W19WX/LhNmLM81O/nIIS6uVffHdvbZo/zCav8PdOukHP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576LEAAAA3gAAAA8AAAAAAAAAAAAAAAAAmAIAAGRycy9k&#10;b3ducmV2LnhtbFBLBQYAAAAABAAEAPUAAACJAwAAAAA=&#10;" path="m,229616l255524,e" filled="f" strokeweight=".8pt">
                  <v:path arrowok="t" textboxrect="0,0,255524,229616"/>
                </v:shape>
                <v:shape id="Shape 11095" o:spid="_x0000_s1280" style="position:absolute;left:20037;top:16212;width:10047;height:1692;visibility:visible;mso-wrap-style:square;v-text-anchor:top" coordsize="1004697,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sGHsUA&#10;AADeAAAADwAAAGRycy9kb3ducmV2LnhtbERP22rCQBB9L/gPyxT6VncNtdboKiItFPTBSz9gzI5J&#10;aHY2ZrdJ9OvdQqFvczjXmS97W4mWGl861jAaKhDEmTMl5xq+jh/PbyB8QDZYOSYNV/KwXAwe5pga&#10;1/Ge2kPIRQxhn6KGIoQ6ldJnBVn0Q1cTR+7sGoshwiaXpsEuhttKJkq9Soslx4YCa1oXlH0ffqyG&#10;U5tfNu9bddtk525nb5S8TKaJ1k+P/WoGIlAf/sV/7k8T54/UdAy/78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YexQAAAN4AAAAPAAAAAAAAAAAAAAAAAJgCAABkcnMv&#10;ZG93bnJldi54bWxQSwUGAAAAAAQABAD1AAAAigMAAAAA&#10;" path="m,169164l1004697,e" filled="f" strokeweight=".8pt">
                  <v:path arrowok="t" textboxrect="0,0,1004697,169164"/>
                </v:shape>
                <v:shape id="Shape 11096" o:spid="_x0000_s1281" style="position:absolute;left:30089;top:16212;width:7752;height:609;visibility:visible;mso-wrap-style:square;v-text-anchor:top" coordsize="775284,6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wqn8IA&#10;AADeAAAADwAAAGRycy9kb3ducmV2LnhtbERPS27CMBDdV+odrKnErjiwCCVgEF8JsSvkAKN4mkSN&#10;x8E2IXB6jFSpu3l635kve9OIjpyvLSsYDRMQxIXVNZcK8vP+8wuED8gaG8uk4E4elov3tzlm2t74&#10;m7pTKEUMYZ+hgiqENpPSFxUZ9EPbEkfuxzqDIUJXSu3wFsNNI8dJkkqDNceGClvaVFT8nq5GwcRv&#10;0xWv3WRqzXGbhy73j8tOqcFHv5qBCNSHf/Gf+6Dj/FEyTeH1Trx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LCqfwgAAAN4AAAAPAAAAAAAAAAAAAAAAAJgCAABkcnMvZG93&#10;bnJldi54bWxQSwUGAAAAAAQABAD1AAAAhwMAAAAA&#10;" path="m,60906r775284,l775284,,,,,60906xe" filled="f" strokeweight=".8pt">
                  <v:stroke miterlimit="66585f" joinstyle="miter"/>
                  <v:path arrowok="t" textboxrect="0,0,775284,60906"/>
                </v:shape>
                <v:shape id="Shape 11097" o:spid="_x0000_s1282" style="position:absolute;left:24534;top:16764;width:5630;height:1082;visibility:visible;mso-wrap-style:square;v-text-anchor:top" coordsize="562991,1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np8cA&#10;AADeAAAADwAAAGRycy9kb3ducmV2LnhtbERPTWvCQBC9F/wPyxS8lLqJkdamrqKWgqCHGvXQ25Ad&#10;k2B2NmTXmP77rlDobR7vc2aL3tSio9ZVlhXEowgEcW51xYWC4+HzeQrCeWSNtWVS8EMOFvPBwwxT&#10;bW+8py7zhQgh7FJUUHrfpFK6vCSDbmQb4sCdbWvQB9gWUrd4C+GmluMoepEGKw4NJTa0Lim/ZFej&#10;YPu0/zrt6mK7Sr4Pk/jjlJyzLlFq+Ngv30F46v2/+M+90WF+HL29wv2dcIO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p6fHAAAA3gAAAA8AAAAAAAAAAAAAAAAAmAIAAGRy&#10;cy9kb3ducmV2LnhtbFBLBQYAAAAABAAEAPUAAACMAwAAAAA=&#10;" path="m562991,l,108204e" filled="f" strokeweight=".8pt">
                  <v:path arrowok="t" textboxrect="0,0,562991,108204"/>
                </v:shape>
                <v:shape id="Shape 11098" o:spid="_x0000_s1283" style="position:absolute;left:34859;top:16212;width:2983;height:1692;visibility:visible;mso-wrap-style:square;v-text-anchor:top" coordsize="298323,169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UxC8YA&#10;AADeAAAADwAAAGRycy9kb3ducmV2LnhtbESPQWvCQBCF7wX/wzJCb3VXoa2mriKKxYuC0UOPQ3aa&#10;hGZnQ3bV5N93DoXeZnhv3vtmue59o+7UxTqwhenEgCIugqu5tHC97F/moGJCdtgEJgsDRVivRk9L&#10;zFx48JnueSqVhHDM0EKVUptpHYuKPMZJaIlF+w6dxyRrV2rX4UPCfaNnxrxpjzVLQ4UtbSsqfvKb&#10;t/ClT8dheKX3T9qdDuXC5MWxzq19HvebD1CJ+vRv/rs+OMGfmoX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UxC8YAAADeAAAADwAAAAAAAAAAAAAAAACYAgAAZHJz&#10;L2Rvd25yZXYueG1sUEsFBgAAAAAEAAQA9QAAAIsDAAAAAA==&#10;" path="m298323,l,169164e" filled="f" strokeweight=".8pt">
                  <v:path arrowok="t" textboxrect="0,0,298323,169164"/>
                </v:shape>
                <w10:anchorlock/>
              </v:group>
            </w:pict>
          </mc:Fallback>
        </mc:AlternateContent>
      </w:r>
    </w:p>
    <w:p w:rsidR="00B45E59" w:rsidRPr="00D91044" w:rsidRDefault="008D3E2E" w:rsidP="0013579E">
      <w:pPr>
        <w:spacing w:after="0" w:line="276" w:lineRule="auto"/>
        <w:ind w:left="0" w:right="0" w:firstLine="708"/>
        <w:rPr>
          <w:color w:val="auto"/>
          <w:szCs w:val="28"/>
          <w:lang w:val="en-US"/>
        </w:rPr>
      </w:pPr>
      <w:proofErr w:type="gramStart"/>
      <w:r w:rsidRPr="0013579E">
        <w:rPr>
          <w:color w:val="auto"/>
          <w:szCs w:val="28"/>
          <w:lang w:val="en-US"/>
        </w:rPr>
        <w:t>Bunda</w:t>
      </w:r>
      <w:r w:rsidRPr="0013579E">
        <w:rPr>
          <w:color w:val="auto"/>
          <w:szCs w:val="28"/>
        </w:rPr>
        <w:t xml:space="preserve"> </w:t>
      </w:r>
      <w:r w:rsidRPr="0013579E">
        <w:rPr>
          <w:color w:val="auto"/>
          <w:szCs w:val="28"/>
          <w:lang w:val="en-US"/>
        </w:rPr>
        <w:t>biz</w:t>
      </w:r>
      <w:r w:rsidRPr="0013579E">
        <w:rPr>
          <w:color w:val="auto"/>
          <w:szCs w:val="28"/>
        </w:rPr>
        <w:t xml:space="preserve"> </w:t>
      </w:r>
      <w:r w:rsidRPr="0013579E">
        <w:rPr>
          <w:color w:val="auto"/>
          <w:szCs w:val="28"/>
          <w:lang w:val="en-US"/>
        </w:rPr>
        <w:t>ishlayotgan</w:t>
      </w:r>
      <w:r w:rsidRPr="0013579E">
        <w:rPr>
          <w:color w:val="auto"/>
          <w:szCs w:val="28"/>
        </w:rPr>
        <w:t xml:space="preserve"> </w:t>
      </w:r>
      <w:r w:rsidRPr="0013579E">
        <w:rPr>
          <w:color w:val="auto"/>
          <w:szCs w:val="28"/>
          <w:lang w:val="en-US"/>
        </w:rPr>
        <w:t>hujjat</w:t>
      </w:r>
      <w:r w:rsidRPr="0013579E">
        <w:rPr>
          <w:color w:val="auto"/>
          <w:szCs w:val="28"/>
        </w:rPr>
        <w:t xml:space="preserve"> </w:t>
      </w:r>
      <w:r w:rsidRPr="0013579E">
        <w:rPr>
          <w:color w:val="auto"/>
          <w:szCs w:val="28"/>
          <w:lang w:val="en-US"/>
        </w:rPr>
        <w:t>xuddi</w:t>
      </w:r>
      <w:r w:rsidRPr="0013579E">
        <w:rPr>
          <w:color w:val="auto"/>
          <w:szCs w:val="28"/>
        </w:rPr>
        <w:t xml:space="preserve"> </w:t>
      </w:r>
      <w:r w:rsidRPr="0013579E">
        <w:rPr>
          <w:color w:val="auto"/>
          <w:szCs w:val="28"/>
          <w:lang w:val="en-US"/>
        </w:rPr>
        <w:t>kitobga</w:t>
      </w:r>
      <w:r w:rsidRPr="0013579E">
        <w:rPr>
          <w:color w:val="auto"/>
          <w:szCs w:val="28"/>
        </w:rPr>
        <w:t xml:space="preserve"> </w:t>
      </w:r>
      <w:r w:rsidRPr="0013579E">
        <w:rPr>
          <w:color w:val="auto"/>
          <w:szCs w:val="28"/>
          <w:lang w:val="en-US"/>
        </w:rPr>
        <w:t>o</w:t>
      </w:r>
      <w:r w:rsidRPr="0013579E">
        <w:rPr>
          <w:color w:val="auto"/>
          <w:szCs w:val="28"/>
        </w:rPr>
        <w:t>‘</w:t>
      </w:r>
      <w:r w:rsidRPr="0013579E">
        <w:rPr>
          <w:color w:val="auto"/>
          <w:szCs w:val="28"/>
          <w:lang w:val="en-US"/>
        </w:rPr>
        <w:t>xshab</w:t>
      </w:r>
      <w:r w:rsidRPr="0013579E">
        <w:rPr>
          <w:color w:val="auto"/>
          <w:szCs w:val="28"/>
        </w:rPr>
        <w:t xml:space="preserve"> </w:t>
      </w:r>
      <w:r w:rsidRPr="0013579E">
        <w:rPr>
          <w:color w:val="auto"/>
          <w:szCs w:val="28"/>
          <w:lang w:val="en-US"/>
        </w:rPr>
        <w:t>ikki</w:t>
      </w:r>
      <w:r w:rsidRPr="0013579E">
        <w:rPr>
          <w:color w:val="auto"/>
          <w:szCs w:val="28"/>
        </w:rPr>
        <w:t xml:space="preserve"> </w:t>
      </w:r>
      <w:r w:rsidRPr="0013579E">
        <w:rPr>
          <w:color w:val="auto"/>
          <w:szCs w:val="28"/>
          <w:lang w:val="en-US"/>
        </w:rPr>
        <w:t>betni</w:t>
      </w:r>
      <w:r w:rsidRPr="0013579E">
        <w:rPr>
          <w:color w:val="auto"/>
          <w:szCs w:val="28"/>
        </w:rPr>
        <w:t xml:space="preserve"> </w:t>
      </w:r>
      <w:r w:rsidRPr="0013579E">
        <w:rPr>
          <w:color w:val="auto"/>
          <w:szCs w:val="28"/>
          <w:lang w:val="en-US"/>
        </w:rPr>
        <w:t>bir</w:t>
      </w:r>
      <w:r w:rsidRPr="0013579E">
        <w:rPr>
          <w:color w:val="auto"/>
          <w:szCs w:val="28"/>
        </w:rPr>
        <w:t xml:space="preserve"> </w:t>
      </w:r>
      <w:r w:rsidRPr="0013579E">
        <w:rPr>
          <w:color w:val="auto"/>
          <w:szCs w:val="28"/>
          <w:lang w:val="en-US"/>
        </w:rPr>
        <w:t>vara</w:t>
      </w:r>
      <w:r w:rsidR="0013579E">
        <w:rPr>
          <w:color w:val="auto"/>
          <w:szCs w:val="28"/>
          <w:lang w:val="en-US"/>
        </w:rPr>
        <w:t>q</w:t>
      </w:r>
      <w:r w:rsidRPr="0013579E">
        <w:rPr>
          <w:color w:val="auto"/>
          <w:szCs w:val="28"/>
          <w:lang w:val="en-US"/>
        </w:rPr>
        <w:t>ga</w:t>
      </w:r>
      <w:r w:rsidRPr="0013579E">
        <w:rPr>
          <w:color w:val="auto"/>
          <w:szCs w:val="28"/>
        </w:rPr>
        <w:t xml:space="preserve"> </w:t>
      </w:r>
      <w:r w:rsidRPr="0013579E">
        <w:rPr>
          <w:color w:val="auto"/>
          <w:szCs w:val="28"/>
          <w:lang w:val="en-US"/>
        </w:rPr>
        <w:t>namoyish</w:t>
      </w:r>
      <w:r w:rsidRPr="0013579E">
        <w:rPr>
          <w:color w:val="auto"/>
          <w:szCs w:val="28"/>
        </w:rPr>
        <w:t xml:space="preserve"> </w:t>
      </w:r>
      <w:r w:rsidRPr="0013579E">
        <w:rPr>
          <w:color w:val="auto"/>
          <w:szCs w:val="28"/>
          <w:lang w:val="en-US"/>
        </w:rPr>
        <w:t>eta</w:t>
      </w:r>
      <w:r w:rsidR="0013579E">
        <w:rPr>
          <w:color w:val="auto"/>
          <w:szCs w:val="28"/>
          <w:lang w:val="en-US"/>
        </w:rPr>
        <w:t>di</w:t>
      </w:r>
      <w:r w:rsidRPr="0013579E">
        <w:rPr>
          <w:color w:val="auto"/>
          <w:szCs w:val="28"/>
        </w:rPr>
        <w:t>.</w:t>
      </w:r>
      <w:proofErr w:type="gramEnd"/>
      <w:r w:rsidRPr="0013579E">
        <w:rPr>
          <w:color w:val="auto"/>
          <w:szCs w:val="28"/>
        </w:rPr>
        <w:t xml:space="preserve"> </w:t>
      </w:r>
      <w:r w:rsidRPr="00D91044">
        <w:rPr>
          <w:color w:val="auto"/>
          <w:szCs w:val="28"/>
        </w:rPr>
        <w:t>Chap va o‘ng tomonlarida esa (</w:t>
      </w:r>
      <w:r w:rsidR="0013579E" w:rsidRPr="0013579E">
        <w:rPr>
          <w:color w:val="auto"/>
          <w:szCs w:val="28"/>
        </w:rPr>
        <w:t>13</w:t>
      </w:r>
      <w:r w:rsidRPr="00D91044">
        <w:rPr>
          <w:color w:val="auto"/>
          <w:szCs w:val="28"/>
        </w:rPr>
        <w:t>-rasmda, qizil aylanaga olib ko‘rsatganman) hujjat bo‘ylab oldinga va orqaga harakatlanish tugmalarini ko‘rishimiz mumkin. Chap tomon quyi qismidagi ma’lumotdan esa biz, 7 ta betdan 5 va 6 betlari namoyish qilinayotganligini bilib olishimiz mumkin (</w:t>
      </w:r>
      <w:r w:rsidR="0013579E" w:rsidRPr="0013579E">
        <w:rPr>
          <w:color w:val="auto"/>
          <w:szCs w:val="28"/>
        </w:rPr>
        <w:t>13</w:t>
      </w:r>
      <w:r w:rsidRPr="00D91044">
        <w:rPr>
          <w:color w:val="auto"/>
          <w:szCs w:val="28"/>
        </w:rPr>
        <w:t xml:space="preserve">-rasmda kattalashtirib ko‘rsatilgan). </w:t>
      </w:r>
      <w:r w:rsidRPr="00D91044">
        <w:rPr>
          <w:color w:val="auto"/>
          <w:szCs w:val="28"/>
          <w:lang w:val="en-US"/>
        </w:rPr>
        <w:t xml:space="preserve">Instrumentlar tasmasi </w:t>
      </w:r>
      <w:proofErr w:type="gramStart"/>
      <w:r w:rsidRPr="00D91044">
        <w:rPr>
          <w:color w:val="auto"/>
          <w:szCs w:val="28"/>
          <w:lang w:val="en-US"/>
        </w:rPr>
        <w:t>va</w:t>
      </w:r>
      <w:proofErr w:type="gramEnd"/>
      <w:r w:rsidRPr="00D91044">
        <w:rPr>
          <w:color w:val="auto"/>
          <w:szCs w:val="28"/>
          <w:lang w:val="en-US"/>
        </w:rPr>
        <w:t xml:space="preserve"> boshqa funksiyalar yo‘qolib ketganligiga e’tibor qiling. </w:t>
      </w:r>
      <w:proofErr w:type="gramStart"/>
      <w:r w:rsidRPr="00D91044">
        <w:rPr>
          <w:color w:val="auto"/>
          <w:szCs w:val="28"/>
          <w:lang w:val="en-US"/>
        </w:rPr>
        <w:t>Ular yopilib ketgani yo‘q, shunchaki biz yangi alohida oynaga ajralib chiqdik xolos.</w:t>
      </w:r>
      <w:proofErr w:type="gramEnd"/>
      <w:r w:rsidRPr="00D91044">
        <w:rPr>
          <w:color w:val="auto"/>
          <w:szCs w:val="28"/>
          <w:lang w:val="en-US"/>
        </w:rPr>
        <w:t xml:space="preserve"> </w:t>
      </w:r>
      <w:proofErr w:type="gramStart"/>
      <w:r w:rsidRPr="00D91044">
        <w:rPr>
          <w:color w:val="auto"/>
          <w:szCs w:val="28"/>
          <w:lang w:val="en-US"/>
        </w:rPr>
        <w:t xml:space="preserve">Yana, bu </w:t>
      </w:r>
      <w:r w:rsidRPr="00D91044">
        <w:rPr>
          <w:color w:val="auto"/>
          <w:szCs w:val="28"/>
        </w:rPr>
        <w:t>е</w:t>
      </w:r>
      <w:r w:rsidRPr="00D91044">
        <w:rPr>
          <w:color w:val="auto"/>
          <w:szCs w:val="28"/>
          <w:lang w:val="en-US"/>
        </w:rPr>
        <w:t xml:space="preserve">rda siz </w:t>
      </w:r>
      <w:r w:rsidRPr="00D91044">
        <w:rPr>
          <w:b/>
          <w:color w:val="auto"/>
          <w:szCs w:val="28"/>
        </w:rPr>
        <w:t>П</w:t>
      </w:r>
      <w:r w:rsidRPr="00D91044">
        <w:rPr>
          <w:b/>
          <w:color w:val="auto"/>
          <w:szCs w:val="28"/>
          <w:lang w:val="en-US"/>
        </w:rPr>
        <w:t>apa</w:t>
      </w:r>
      <w:r w:rsidRPr="00D91044">
        <w:rPr>
          <w:b/>
          <w:color w:val="auto"/>
          <w:szCs w:val="28"/>
        </w:rPr>
        <w:t>м</w:t>
      </w:r>
      <w:r w:rsidRPr="00D91044">
        <w:rPr>
          <w:b/>
          <w:color w:val="auto"/>
          <w:szCs w:val="28"/>
          <w:lang w:val="en-US"/>
        </w:rPr>
        <w:t>e</w:t>
      </w:r>
      <w:r w:rsidRPr="00D91044">
        <w:rPr>
          <w:b/>
          <w:color w:val="auto"/>
          <w:szCs w:val="28"/>
        </w:rPr>
        <w:t>т</w:t>
      </w:r>
      <w:r w:rsidRPr="00D91044">
        <w:rPr>
          <w:b/>
          <w:color w:val="auto"/>
          <w:szCs w:val="28"/>
          <w:lang w:val="en-US"/>
        </w:rPr>
        <w:t>p</w:t>
      </w:r>
      <w:r w:rsidRPr="00D91044">
        <w:rPr>
          <w:b/>
          <w:color w:val="auto"/>
          <w:szCs w:val="28"/>
        </w:rPr>
        <w:t>ы</w:t>
      </w:r>
      <w:r w:rsidRPr="00D91044">
        <w:rPr>
          <w:b/>
          <w:color w:val="auto"/>
          <w:szCs w:val="28"/>
          <w:lang w:val="en-US"/>
        </w:rPr>
        <w:t xml:space="preserve"> </w:t>
      </w:r>
      <w:r w:rsidRPr="00D91044">
        <w:rPr>
          <w:b/>
          <w:color w:val="auto"/>
          <w:szCs w:val="28"/>
        </w:rPr>
        <w:t>п</w:t>
      </w:r>
      <w:r w:rsidRPr="00D91044">
        <w:rPr>
          <w:b/>
          <w:color w:val="auto"/>
          <w:szCs w:val="28"/>
          <w:lang w:val="en-US"/>
        </w:rPr>
        <w:t>poc</w:t>
      </w:r>
      <w:r w:rsidR="0024133E">
        <w:rPr>
          <w:b/>
          <w:color w:val="auto"/>
          <w:szCs w:val="28"/>
          <w:lang w:val="uz-Cyrl-UZ"/>
        </w:rPr>
        <w:t>мотра</w:t>
      </w:r>
      <w:r w:rsidRPr="00D91044">
        <w:rPr>
          <w:b/>
          <w:color w:val="auto"/>
          <w:szCs w:val="28"/>
          <w:lang w:val="en-US"/>
        </w:rPr>
        <w:t xml:space="preserve"> – Tomosha qilish parametrlari </w:t>
      </w:r>
      <w:r w:rsidRPr="00D91044">
        <w:rPr>
          <w:color w:val="auto"/>
          <w:szCs w:val="28"/>
          <w:lang w:val="en-US"/>
        </w:rPr>
        <w:t>joylashgan qatorni ham kuzatishingiz mumkin.</w:t>
      </w:r>
      <w:proofErr w:type="gramEnd"/>
      <w:r w:rsidRPr="00D91044">
        <w:rPr>
          <w:color w:val="auto"/>
          <w:szCs w:val="28"/>
          <w:lang w:val="en-US"/>
        </w:rPr>
        <w:t xml:space="preserve"> </w:t>
      </w:r>
      <w:proofErr w:type="gramStart"/>
      <w:r w:rsidRPr="00D91044">
        <w:rPr>
          <w:color w:val="auto"/>
          <w:szCs w:val="28"/>
          <w:lang w:val="en-US"/>
        </w:rPr>
        <w:t>U haqida sal keyinroq to‘xtalib o‘tamiz.</w:t>
      </w:r>
      <w:proofErr w:type="gramEnd"/>
      <w:r w:rsidRPr="00D91044">
        <w:rPr>
          <w:color w:val="auto"/>
          <w:szCs w:val="28"/>
          <w:lang w:val="en-US"/>
        </w:rPr>
        <w:t xml:space="preserve"> Endi esa, odatiy </w:t>
      </w:r>
      <w:proofErr w:type="gramStart"/>
      <w:r w:rsidRPr="00D91044">
        <w:rPr>
          <w:color w:val="auto"/>
          <w:szCs w:val="28"/>
          <w:lang w:val="en-US"/>
        </w:rPr>
        <w:t>ko‘rinish</w:t>
      </w:r>
      <w:proofErr w:type="gramEnd"/>
      <w:r w:rsidRPr="00D91044">
        <w:rPr>
          <w:color w:val="auto"/>
          <w:szCs w:val="28"/>
          <w:lang w:val="en-US"/>
        </w:rPr>
        <w:t xml:space="preserve"> tartibiga qaytamiz. </w:t>
      </w:r>
      <w:proofErr w:type="gramStart"/>
      <w:r w:rsidRPr="00D91044">
        <w:rPr>
          <w:color w:val="auto"/>
          <w:szCs w:val="28"/>
          <w:lang w:val="en-US"/>
        </w:rPr>
        <w:t xml:space="preserve">Buning uchun klaviaturadan </w:t>
      </w:r>
      <w:r w:rsidRPr="00D91044">
        <w:rPr>
          <w:b/>
          <w:i/>
          <w:color w:val="auto"/>
          <w:szCs w:val="28"/>
          <w:lang w:val="en-US"/>
        </w:rPr>
        <w:t xml:space="preserve">Esc </w:t>
      </w:r>
      <w:r w:rsidRPr="00D91044">
        <w:rPr>
          <w:color w:val="auto"/>
          <w:szCs w:val="28"/>
          <w:lang w:val="en-US"/>
        </w:rPr>
        <w:t xml:space="preserve">tugmasini bosamiz yoki yuqorida joylashgan </w:t>
      </w:r>
      <w:r w:rsidRPr="00D91044">
        <w:rPr>
          <w:b/>
          <w:color w:val="auto"/>
          <w:szCs w:val="28"/>
          <w:lang w:val="en-US"/>
        </w:rPr>
        <w:t>B</w:t>
      </w:r>
      <w:r w:rsidRPr="00D91044">
        <w:rPr>
          <w:b/>
          <w:color w:val="auto"/>
          <w:szCs w:val="28"/>
        </w:rPr>
        <w:t>ид</w:t>
      </w:r>
      <w:r w:rsidRPr="00D91044">
        <w:rPr>
          <w:b/>
          <w:color w:val="auto"/>
          <w:szCs w:val="28"/>
          <w:lang w:val="en-US"/>
        </w:rPr>
        <w:t xml:space="preserve"> – K</w:t>
      </w:r>
      <w:r w:rsidRPr="00D91044">
        <w:rPr>
          <w:b/>
          <w:color w:val="auto"/>
          <w:szCs w:val="28"/>
        </w:rPr>
        <w:t>о</w:t>
      </w:r>
      <w:r w:rsidRPr="00D91044">
        <w:rPr>
          <w:b/>
          <w:color w:val="auto"/>
          <w:szCs w:val="28"/>
          <w:lang w:val="en-US"/>
        </w:rPr>
        <w:t xml:space="preserve">‘rinish </w:t>
      </w:r>
      <w:r w:rsidRPr="00D91044">
        <w:rPr>
          <w:color w:val="auto"/>
          <w:szCs w:val="28"/>
          <w:lang w:val="en-US"/>
        </w:rPr>
        <w:t>menyusidan tanlaymiz.</w:t>
      </w:r>
      <w:proofErr w:type="gramEnd"/>
      <w:r w:rsidRPr="00D91044">
        <w:rPr>
          <w:color w:val="auto"/>
          <w:szCs w:val="28"/>
          <w:lang w:val="en-US"/>
        </w:rPr>
        <w:t xml:space="preserve">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32687A43" wp14:editId="6D271B21">
                <wp:extent cx="2498217" cy="2282656"/>
                <wp:effectExtent l="0" t="0" r="0" b="0"/>
                <wp:docPr id="394678" name="Group 394678"/>
                <wp:cNvGraphicFramePr/>
                <a:graphic xmlns:a="http://schemas.openxmlformats.org/drawingml/2006/main">
                  <a:graphicData uri="http://schemas.microsoft.com/office/word/2010/wordprocessingGroup">
                    <wpg:wgp>
                      <wpg:cNvGrpSpPr/>
                      <wpg:grpSpPr>
                        <a:xfrm>
                          <a:off x="0" y="0"/>
                          <a:ext cx="2498217" cy="2282656"/>
                          <a:chOff x="0" y="0"/>
                          <a:chExt cx="2498217" cy="2282656"/>
                        </a:xfrm>
                      </wpg:grpSpPr>
                      <wps:wsp>
                        <wps:cNvPr id="11123" name="Rectangle 11123"/>
                        <wps:cNvSpPr/>
                        <wps:spPr>
                          <a:xfrm>
                            <a:off x="2454021" y="2086956"/>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39" name="Picture 11339"/>
                          <pic:cNvPicPr/>
                        </pic:nvPicPr>
                        <pic:blipFill>
                          <a:blip r:embed="rId88"/>
                          <a:stretch>
                            <a:fillRect/>
                          </a:stretch>
                        </pic:blipFill>
                        <pic:spPr>
                          <a:xfrm>
                            <a:off x="2540" y="2540"/>
                            <a:ext cx="2358390" cy="2225040"/>
                          </a:xfrm>
                          <a:prstGeom prst="rect">
                            <a:avLst/>
                          </a:prstGeom>
                        </pic:spPr>
                      </pic:pic>
                      <wps:wsp>
                        <wps:cNvPr id="11340" name="Shape 11340"/>
                        <wps:cNvSpPr/>
                        <wps:spPr>
                          <a:xfrm>
                            <a:off x="0" y="0"/>
                            <a:ext cx="2438400" cy="2225040"/>
                          </a:xfrm>
                          <a:custGeom>
                            <a:avLst/>
                            <a:gdLst/>
                            <a:ahLst/>
                            <a:cxnLst/>
                            <a:rect l="0" t="0" r="0" b="0"/>
                            <a:pathLst>
                              <a:path w="2438400" h="2225040">
                                <a:moveTo>
                                  <a:pt x="0" y="2225040"/>
                                </a:moveTo>
                                <a:lnTo>
                                  <a:pt x="2438400" y="2225040"/>
                                </a:lnTo>
                                <a:lnTo>
                                  <a:pt x="243840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42" name="Picture 11342"/>
                          <pic:cNvPicPr/>
                        </pic:nvPicPr>
                        <pic:blipFill>
                          <a:blip r:embed="rId89"/>
                          <a:stretch>
                            <a:fillRect/>
                          </a:stretch>
                        </pic:blipFill>
                        <pic:spPr>
                          <a:xfrm>
                            <a:off x="546100" y="1859281"/>
                            <a:ext cx="444500" cy="351790"/>
                          </a:xfrm>
                          <a:prstGeom prst="rect">
                            <a:avLst/>
                          </a:prstGeom>
                        </pic:spPr>
                      </pic:pic>
                      <wps:wsp>
                        <wps:cNvPr id="11343" name="Shape 11343"/>
                        <wps:cNvSpPr/>
                        <wps:spPr>
                          <a:xfrm>
                            <a:off x="46990" y="1924050"/>
                            <a:ext cx="534670" cy="240030"/>
                          </a:xfrm>
                          <a:custGeom>
                            <a:avLst/>
                            <a:gdLst/>
                            <a:ahLst/>
                            <a:cxnLst/>
                            <a:rect l="0" t="0" r="0" b="0"/>
                            <a:pathLst>
                              <a:path w="534670" h="240030">
                                <a:moveTo>
                                  <a:pt x="0" y="40005"/>
                                </a:moveTo>
                                <a:lnTo>
                                  <a:pt x="3175" y="24765"/>
                                </a:lnTo>
                                <a:lnTo>
                                  <a:pt x="11430" y="12065"/>
                                </a:lnTo>
                                <a:lnTo>
                                  <a:pt x="24130" y="3175"/>
                                </a:lnTo>
                                <a:lnTo>
                                  <a:pt x="40005" y="0"/>
                                </a:lnTo>
                                <a:lnTo>
                                  <a:pt x="494665" y="0"/>
                                </a:lnTo>
                                <a:lnTo>
                                  <a:pt x="510540" y="3175"/>
                                </a:lnTo>
                                <a:lnTo>
                                  <a:pt x="523240" y="12065"/>
                                </a:lnTo>
                                <a:lnTo>
                                  <a:pt x="531495" y="24765"/>
                                </a:lnTo>
                                <a:lnTo>
                                  <a:pt x="534670" y="40005"/>
                                </a:lnTo>
                                <a:lnTo>
                                  <a:pt x="534670" y="200025"/>
                                </a:lnTo>
                                <a:lnTo>
                                  <a:pt x="531495" y="215900"/>
                                </a:lnTo>
                                <a:lnTo>
                                  <a:pt x="523240" y="228600"/>
                                </a:lnTo>
                                <a:lnTo>
                                  <a:pt x="510540" y="236855"/>
                                </a:lnTo>
                                <a:lnTo>
                                  <a:pt x="49466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344" name="Shape 11344"/>
                        <wps:cNvSpPr/>
                        <wps:spPr>
                          <a:xfrm>
                            <a:off x="2540" y="1860551"/>
                            <a:ext cx="629920" cy="369570"/>
                          </a:xfrm>
                          <a:custGeom>
                            <a:avLst/>
                            <a:gdLst/>
                            <a:ahLst/>
                            <a:cxnLst/>
                            <a:rect l="0" t="0" r="0" b="0"/>
                            <a:pathLst>
                              <a:path w="629920" h="369570">
                                <a:moveTo>
                                  <a:pt x="0" y="369570"/>
                                </a:moveTo>
                                <a:lnTo>
                                  <a:pt x="629920" y="369570"/>
                                </a:lnTo>
                                <a:lnTo>
                                  <a:pt x="62992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46" name="Picture 11346"/>
                          <pic:cNvPicPr/>
                        </pic:nvPicPr>
                        <pic:blipFill>
                          <a:blip r:embed="rId90"/>
                          <a:stretch>
                            <a:fillRect/>
                          </a:stretch>
                        </pic:blipFill>
                        <pic:spPr>
                          <a:xfrm>
                            <a:off x="7366" y="1865630"/>
                            <a:ext cx="618744" cy="350520"/>
                          </a:xfrm>
                          <a:prstGeom prst="rect">
                            <a:avLst/>
                          </a:prstGeom>
                        </pic:spPr>
                      </pic:pic>
                      <wps:wsp>
                        <wps:cNvPr id="11347" name="Rectangle 11347"/>
                        <wps:cNvSpPr/>
                        <wps:spPr>
                          <a:xfrm>
                            <a:off x="8636" y="1874181"/>
                            <a:ext cx="33444" cy="148090"/>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1348" name="Rectangle 11348"/>
                        <wps:cNvSpPr/>
                        <wps:spPr>
                          <a:xfrm>
                            <a:off x="157988" y="1988872"/>
                            <a:ext cx="77023" cy="170529"/>
                          </a:xfrm>
                          <a:prstGeom prst="rect">
                            <a:avLst/>
                          </a:prstGeom>
                          <a:ln>
                            <a:noFill/>
                          </a:ln>
                        </wps:spPr>
                        <wps:txbx>
                          <w:txbxContent>
                            <w:p w:rsidR="008D3E2E" w:rsidRDefault="008D3E2E">
                              <w:pPr>
                                <w:spacing w:after="160" w:line="259" w:lineRule="auto"/>
                                <w:ind w:left="0" w:right="0" w:firstLine="0"/>
                                <w:jc w:val="left"/>
                              </w:pPr>
                              <w:r>
                                <w:rPr>
                                  <w:sz w:val="18"/>
                                </w:rPr>
                                <w:t>9</w:t>
                              </w:r>
                            </w:p>
                          </w:txbxContent>
                        </wps:txbx>
                        <wps:bodyPr horzOverflow="overflow" vert="horz" lIns="0" tIns="0" rIns="0" bIns="0" rtlCol="0">
                          <a:noAutofit/>
                        </wps:bodyPr>
                      </wps:wsp>
                      <wps:wsp>
                        <wps:cNvPr id="11349" name="Rectangle 11349"/>
                        <wps:cNvSpPr/>
                        <wps:spPr>
                          <a:xfrm>
                            <a:off x="215900" y="1988872"/>
                            <a:ext cx="51299"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1350" name="Rectangle 11350"/>
                        <wps:cNvSpPr/>
                        <wps:spPr>
                          <a:xfrm>
                            <a:off x="255524" y="1988872"/>
                            <a:ext cx="293894"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1351" name="Rectangle 11351"/>
                        <wps:cNvSpPr/>
                        <wps:spPr>
                          <a:xfrm>
                            <a:off x="474980" y="1988872"/>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678" o:spid="_x0000_s1284" style="width:196.7pt;height:179.75pt;mso-position-horizontal-relative:char;mso-position-vertical-relative:line" coordsize="24982,228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">
                <v:rect id="Rectangle 11123" o:spid="_x0000_s1285" style="position:absolute;left:24540;top:20869;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OHsUA&#10;AADeAAAADwAAAGRycy9kb3ducmV2LnhtbERPS2vCQBC+F/wPywi91U0UikbXEHxgjm0sWG9DdpqE&#10;ZmdDdjVpf323UOhtPr7nbNLRtOJOvWssK4hnEQji0uqGKwVv5+PTEoTzyBpby6Tgixyk28nDBhNt&#10;B36le+ErEULYJaig9r5LpHRlTQbdzHbEgfuwvUEfYF9J3eMQwk0r51H0LA02HBpq7GhXU/lZ3IyC&#10;07LL3nP7PVTt4Xq6vFxW+/PKK/U4HbM1CE+j/xf/uXMd5sfxf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dI4e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Picture 11339" o:spid="_x0000_s1286" type="#_x0000_t75" style="position:absolute;left:25;top:25;width:23584;height:222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RW43FAAAA3gAAAA8AAABkcnMvZG93bnJldi54bWxET0trwkAQvgv+h2WE3uomFcSkrsEW0vag&#10;+Ggh1yE7TYLZ2ZDdxvTfd4WCt/n4nrPORtOKgXrXWFYQzyMQxKXVDVcKvj7zxxUI55E1tpZJwS85&#10;yDbTyRpTba98ouHsKxFC2KWooPa+S6V0ZU0G3dx2xIH7tr1BH2BfSd3jNYSbVj5F0VIabDg01NjR&#10;a03l5fxjFOS8l8OuWB7f4uLwkgzNe2ILVuphNm6fQXga/V387/7QYX68WCRweyfcID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EVuNxQAAAN4AAAAPAAAAAAAAAAAAAAAA&#10;AJ8CAABkcnMvZG93bnJldi54bWxQSwUGAAAAAAQABAD3AAAAkQMAAAAA&#10;">
                  <v:imagedata r:id="rId91" o:title=""/>
                </v:shape>
                <v:shape id="Shape 11340" o:spid="_x0000_s1287" style="position:absolute;width:24384;height:22250;visibility:visible;mso-wrap-style:square;v-text-anchor:top" coordsize="2438400,2225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L/qMgA&#10;AADeAAAADwAAAGRycy9kb3ducmV2LnhtbESPQWvCQBCF70L/wzJCL6VubMWW1FWKWCjYi9GDvQ3Z&#10;aRLMzobdVVN/vXMQvM0wb95732zRu1adKMTGs4HxKANFXHrbcGVgt/16fgcVE7LF1jMZ+KcIi/nD&#10;YIa59Wfe0KlIlRITjjkaqFPqcq1jWZPDOPIdsdz+fHCYZA2VtgHPYu5a/ZJlU+2wYUmosaNlTeWh&#10;ODoDP6uwW+67Bn+rbTGxF1w/7e2bMY/D/vMDVKI+3cW3728r9cevEwEQHJlBz6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cv+oyAAAAN4AAAAPAAAAAAAAAAAAAAAAAJgCAABk&#10;cnMvZG93bnJldi54bWxQSwUGAAAAAAQABAD1AAAAjQMAAAAA&#10;" path="m,2225040r2438400,l2438400,,,,,2225040xe" filled="f" strokeweight=".8pt">
                  <v:stroke miterlimit="83231f" joinstyle="miter"/>
                  <v:path arrowok="t" textboxrect="0,0,2438400,2225040"/>
                </v:shape>
                <v:shape id="Picture 11342" o:spid="_x0000_s1288" type="#_x0000_t75" style="position:absolute;left:5461;top:18592;width:4445;height: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loy7BAAAA3gAAAA8AAABkcnMvZG93bnJldi54bWxET0uLwjAQvi/4H8IIe1vT+kKqUURZ8Lo+&#10;wOOQjG2xmZQkav33ZkHwNh/fcxarzjbiTj7UjhXkgwwEsXam5lLB8fD7MwMRIrLBxjEpeFKA1bL3&#10;tcDCuAf/0X0fS5FCOBSooIqxLaQMuiKLYeBa4sRdnLcYE/SlNB4fKdw2cphlU2mx5tRQYUubivR1&#10;f7MKJhuvR3I6llZvj6c6v+XP86VR6rvfrecgInXxI367dybNz0fjIfy/k26Qy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loy7BAAAA3gAAAA8AAAAAAAAAAAAAAAAAnwIA&#10;AGRycy9kb3ducmV2LnhtbFBLBQYAAAAABAAEAPcAAACNAwAAAAA=&#10;">
                  <v:imagedata r:id="rId92" o:title=""/>
                </v:shape>
                <v:shape id="Shape 11343" o:spid="_x0000_s1289" style="position:absolute;left:469;top:19240;width:5347;height:2400;visibility:visible;mso-wrap-style:square;v-text-anchor:top" coordsize="53467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86sYA&#10;AADeAAAADwAAAGRycy9kb3ducmV2LnhtbERPS2vCQBC+F/oflin0Vjc+a6OrWGnBU0vTB/U2ZKfJ&#10;1uxsyK4x/ntXELzNx/ec+bKzlWip8caxgn4vAUGcO224UPD1+fowBeEDssbKMSk4kofl4vZmjql2&#10;B/6gNguFiCHsU1RQhlCnUvq8JIu+52riyP25xmKIsCmkbvAQw20lB0kykRYNx4YSa1qXlO+yvVXw&#10;uPt5Hn9vR//H6cvv09v7PqPWGKXu77rVDESgLlzFF/dGx/n94WgI53fiDXJx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t86sYAAADeAAAADwAAAAAAAAAAAAAAAACYAgAAZHJz&#10;L2Rvd25yZXYueG1sUEsFBgAAAAAEAAQA9QAAAIsDAAAAAA==&#10;" path="m,40005l3175,24765,11430,12065,24130,3175,40005,,494665,r15875,3175l523240,12065r8255,12700l534670,40005r,160020l531495,215900r-8255,12700l510540,236855r-15875,3175l40005,240030,24130,236855,11430,228600,3175,215900,,200025,,40005xe" filled="f" strokecolor="red" strokeweight=".8pt">
                  <v:path arrowok="t" textboxrect="0,0,534670,240030"/>
                </v:shape>
                <v:shape id="Shape 11344" o:spid="_x0000_s1290" style="position:absolute;left:25;top:18605;width:6299;height:3696;visibility:visible;mso-wrap-style:square;v-text-anchor:top" coordsize="629920,36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kskA&#10;AADeAAAADwAAAGRycy9kb3ducmV2LnhtbESPQWvCQBCF74X+h2UEL6Vu1CCaukpRRA+9VIvQ25Cd&#10;ZlOzszG7mvjvXaHQ2wzvzfvezJedrcSVGl86VjAcJCCIc6dLLhR8HTavUxA+IGusHJOCG3lYLp6f&#10;5php1/InXfehEDGEfYYKTAh1JqXPDVn0A1cTR+3HNRZDXJtC6gbbGG4rOUqSibRYciQYrGllKD/t&#10;LzZyj+tpKm+z791x276MNr9nM/s4K9Xvde9vIAJ14d/8d73Tsf5wnKbweCfOIB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ASkskAAADeAAAADwAAAAAAAAAAAAAAAACYAgAA&#10;ZHJzL2Rvd25yZXYueG1sUEsFBgAAAAAEAAQA9QAAAI4DAAAAAA==&#10;" path="m,369570r629920,l629920,,,,,369570xe" filled="f" strokeweight=".8pt">
                  <v:stroke miterlimit="66585f" joinstyle="miter"/>
                  <v:path arrowok="t" textboxrect="0,0,629920,369570"/>
                </v:shape>
                <v:shape id="Picture 11346" o:spid="_x0000_s1291" type="#_x0000_t75" style="position:absolute;left:73;top:18656;width:6188;height:3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DVl3DAAAA3gAAAA8AAABkcnMvZG93bnJldi54bWxET99rwjAQfhf2P4Qb+KapTsvojDKEwUAU&#10;Wgd7PZqzKWsutcls/e+NIPh2H9/PW20G24gLdb52rGA2TUAQl07XXCn4OX5N3kH4gKyxcUwKruRh&#10;s34ZrTDTruecLkWoRAxhn6ECE0KbSelLQxb91LXEkTu5zmKIsKuk7rCP4baR8yRJpcWaY4PBlraG&#10;yr/i3yo4HSrv9rp36W/rzX67zHflOVdq/Dp8foAINISn+OH+1nH+7G2Rwv2deIN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ENWXcMAAADeAAAADwAAAAAAAAAAAAAAAACf&#10;AgAAZHJzL2Rvd25yZXYueG1sUEsFBgAAAAAEAAQA9wAAAI8DAAAAAA==&#10;">
                  <v:imagedata r:id="rId93" o:title=""/>
                </v:shape>
                <v:rect id="Rectangle 11347" o:spid="_x0000_s1292" style="position:absolute;left:86;top:18741;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QDXMYA&#10;AADeAAAADwAAAGRycy9kb3ducmV2LnhtbERPTWvCQBC9F/oflin0Vjdaq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QDXMYAAADe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6"/>
                          </w:rPr>
                          <w:t xml:space="preserve"> </w:t>
                        </w:r>
                      </w:p>
                    </w:txbxContent>
                  </v:textbox>
                </v:rect>
                <v:rect id="Rectangle 11348" o:spid="_x0000_s1293" style="position:absolute;left:1579;top:19888;width:7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XLsgA&#10;AADeAAAADwAAAGRycy9kb3ducmV2LnhtbESPT2vCQBDF74V+h2UK3urGVkRTV5G2okf/ge1tyE6T&#10;0OxsyK4m+umdg+Bthvfmvd9M552r1JmaUHo2MOgnoIgzb0vODRz2y9cxqBCRLVaeycCFAsxnz09T&#10;TK1veUvnXcyVhHBI0UARY51qHbKCHIa+r4lF+/ONwyhrk2vbYCvhrtJvSTLSDkuWhgJr+iwo+9+d&#10;nIHVuF78rP21zavv39Vxc5x87SfRmN5Lt/gAFamLD/P9em0Ff/A+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y5cuyAAAAN4AAAAPAAAAAAAAAAAAAAAAAJgCAABk&#10;cnMvZG93bnJldi54bWxQSwUGAAAAAAQABAD1AAAAjQMAAAAA&#10;" filled="f" stroked="f">
                  <v:textbox inset="0,0,0,0">
                    <w:txbxContent>
                      <w:p w:rsidR="008D3E2E" w:rsidRDefault="008D3E2E">
                        <w:pPr>
                          <w:spacing w:after="160" w:line="259" w:lineRule="auto"/>
                          <w:ind w:left="0" w:right="0" w:firstLine="0"/>
                          <w:jc w:val="left"/>
                        </w:pPr>
                        <w:r>
                          <w:rPr>
                            <w:sz w:val="18"/>
                          </w:rPr>
                          <w:t>9</w:t>
                        </w:r>
                      </w:p>
                    </w:txbxContent>
                  </v:textbox>
                </v:rect>
                <v:rect id="Rectangle 11349" o:spid="_x0000_s1294" style="position:absolute;left:2159;top:19888;width:5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ytcUA&#10;AADeAAAADwAAAGRycy9kb3ducmV2LnhtbERPS2vCQBC+F/oflin0VjdaKSa6ivhAj/UB6m3Ijkkw&#10;Oxuyq4n+erdQ8DYf33NGk9aU4ka1Kywr6HYiEMSp1QVnCva75dcAhPPIGkvLpOBODibj97cRJto2&#10;vKHb1mcihLBLUEHufZVI6dKcDLqOrYgDd7a1QR9gnUldYxPCTSl7UfQjDRYcGnKsaJZTetlejYLV&#10;oJoe1/bRZOXitDr8HuL5LvZKfX600yEIT61/if/dax3md7/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zK1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w:t>
                        </w:r>
                      </w:p>
                    </w:txbxContent>
                  </v:textbox>
                </v:rect>
                <v:rect id="Rectangle 11350" o:spid="_x0000_s1295" style="position:absolute;left:2555;top:19888;width:293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N9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ZA31yAAAAN4AAAAPAAAAAAAAAAAAAAAAAJgCAABk&#10;cnMvZG93bnJldi54bWxQSwUGAAAAAAQABAD1AAAAjQ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1351" o:spid="_x0000_s1296" style="position:absolute;left:4749;top:19888;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iobsYA&#10;AADeAAAADwAAAGRycy9kb3ducmV2LnhtbERPS2vCQBC+F/oflin01mzSY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iobsYAAADe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lang w:val="en-US"/>
        </w:rPr>
      </w:pPr>
      <w:proofErr w:type="gramStart"/>
      <w:r w:rsidRPr="00D91044">
        <w:rPr>
          <w:color w:val="auto"/>
          <w:szCs w:val="28"/>
          <w:lang w:val="en-US"/>
        </w:rPr>
        <w:lastRenderedPageBreak/>
        <w:t>Yuqorida sanab o‘tilgan amallardan birontasini bajargan holda, odatiy ko‘rinish tartibiga qaytamiz.</w:t>
      </w:r>
      <w:proofErr w:type="gramEnd"/>
      <w:r w:rsidRPr="00D91044">
        <w:rPr>
          <w:color w:val="auto"/>
          <w:szCs w:val="28"/>
          <w:lang w:val="en-US"/>
        </w:rPr>
        <w:t xml:space="preserve"> Odatiy </w:t>
      </w:r>
      <w:proofErr w:type="gramStart"/>
      <w:r w:rsidRPr="00D91044">
        <w:rPr>
          <w:color w:val="auto"/>
          <w:szCs w:val="28"/>
          <w:lang w:val="en-US"/>
        </w:rPr>
        <w:t>ko‘rinish</w:t>
      </w:r>
      <w:proofErr w:type="gramEnd"/>
      <w:r w:rsidRPr="00D91044">
        <w:rPr>
          <w:color w:val="auto"/>
          <w:szCs w:val="28"/>
          <w:lang w:val="en-US"/>
        </w:rPr>
        <w:t xml:space="preserve"> tartibi esa, bu bizga tanish </w:t>
      </w:r>
      <w:r w:rsidRPr="00D91044">
        <w:rPr>
          <w:b/>
          <w:color w:val="auto"/>
          <w:szCs w:val="28"/>
          <w:lang w:val="en-US"/>
        </w:rPr>
        <w:t>Pa</w:t>
      </w:r>
      <w:r w:rsidRPr="00D91044">
        <w:rPr>
          <w:b/>
          <w:color w:val="auto"/>
          <w:szCs w:val="28"/>
        </w:rPr>
        <w:t>з</w:t>
      </w:r>
      <w:r w:rsidRPr="00D91044">
        <w:rPr>
          <w:b/>
          <w:color w:val="auto"/>
          <w:szCs w:val="28"/>
          <w:vertAlign w:val="subscript"/>
        </w:rPr>
        <w:t>М</w:t>
      </w:r>
      <w:r w:rsidRPr="00D91044">
        <w:rPr>
          <w:b/>
          <w:color w:val="auto"/>
          <w:szCs w:val="28"/>
          <w:lang w:val="en-US"/>
        </w:rPr>
        <w:t>et</w:t>
      </w:r>
      <w:r w:rsidRPr="00D91044">
        <w:rPr>
          <w:b/>
          <w:color w:val="auto"/>
          <w:szCs w:val="28"/>
        </w:rPr>
        <w:t>к</w:t>
      </w:r>
      <w:r w:rsidRPr="00D91044">
        <w:rPr>
          <w:b/>
          <w:color w:val="auto"/>
          <w:szCs w:val="28"/>
          <w:lang w:val="en-US"/>
        </w:rPr>
        <w:t>a ctpah</w:t>
      </w:r>
      <w:r w:rsidRPr="00D91044">
        <w:rPr>
          <w:b/>
          <w:color w:val="auto"/>
          <w:szCs w:val="28"/>
        </w:rPr>
        <w:t>ицы</w:t>
      </w:r>
      <w:r w:rsidRPr="00D91044">
        <w:rPr>
          <w:b/>
          <w:color w:val="auto"/>
          <w:szCs w:val="28"/>
          <w:lang w:val="en-US"/>
        </w:rPr>
        <w:t xml:space="preserve"> </w:t>
      </w:r>
    </w:p>
    <w:p w:rsidR="00B45E59" w:rsidRPr="00D91044" w:rsidRDefault="008D3E2E" w:rsidP="00773CE2">
      <w:pPr>
        <w:spacing w:after="0" w:line="276" w:lineRule="auto"/>
        <w:ind w:left="0" w:right="0" w:firstLine="0"/>
        <w:jc w:val="center"/>
        <w:rPr>
          <w:color w:val="auto"/>
          <w:szCs w:val="28"/>
          <w:lang w:val="en-US"/>
        </w:rPr>
      </w:pPr>
      <w:r w:rsidRPr="00D91044">
        <w:rPr>
          <w:b/>
          <w:color w:val="auto"/>
          <w:szCs w:val="28"/>
          <w:lang w:val="en-US"/>
        </w:rPr>
        <w:t xml:space="preserve">– Sahifa tartibi </w:t>
      </w:r>
      <w:r w:rsidRPr="00D91044">
        <w:rPr>
          <w:color w:val="auto"/>
          <w:szCs w:val="28"/>
          <w:lang w:val="en-US"/>
        </w:rPr>
        <w:t xml:space="preserve">funksiyasidan foydalangandagi </w:t>
      </w:r>
      <w:proofErr w:type="gramStart"/>
      <w:r w:rsidRPr="00D91044">
        <w:rPr>
          <w:color w:val="auto"/>
          <w:szCs w:val="28"/>
          <w:lang w:val="en-US"/>
        </w:rPr>
        <w:t>ko‘rinish</w:t>
      </w:r>
      <w:proofErr w:type="gramEnd"/>
      <w:r w:rsidRPr="00D91044">
        <w:rPr>
          <w:color w:val="auto"/>
          <w:szCs w:val="28"/>
          <w:lang w:val="en-US"/>
        </w:rPr>
        <w:t xml:space="preserve">. </w:t>
      </w:r>
      <w:r w:rsidRPr="00D91044">
        <w:rPr>
          <w:b/>
          <w:color w:val="auto"/>
          <w:szCs w:val="28"/>
          <w:lang w:val="en-US"/>
        </w:rPr>
        <w:t>Pa</w:t>
      </w:r>
      <w:r w:rsidRPr="00D91044">
        <w:rPr>
          <w:b/>
          <w:color w:val="auto"/>
          <w:szCs w:val="28"/>
        </w:rPr>
        <w:t>з</w:t>
      </w:r>
      <w:r w:rsidRPr="00D91044">
        <w:rPr>
          <w:b/>
          <w:color w:val="auto"/>
          <w:szCs w:val="28"/>
          <w:vertAlign w:val="subscript"/>
        </w:rPr>
        <w:t>М</w:t>
      </w:r>
      <w:r w:rsidRPr="00D91044">
        <w:rPr>
          <w:b/>
          <w:color w:val="auto"/>
          <w:szCs w:val="28"/>
          <w:lang w:val="en-US"/>
        </w:rPr>
        <w:t>et</w:t>
      </w:r>
      <w:r w:rsidRPr="00D91044">
        <w:rPr>
          <w:b/>
          <w:color w:val="auto"/>
          <w:szCs w:val="28"/>
        </w:rPr>
        <w:t>к</w:t>
      </w:r>
      <w:r w:rsidRPr="00D91044">
        <w:rPr>
          <w:b/>
          <w:color w:val="auto"/>
          <w:szCs w:val="28"/>
          <w:lang w:val="en-US"/>
        </w:rPr>
        <w:t>a ctpah</w:t>
      </w:r>
      <w:r w:rsidRPr="00D91044">
        <w:rPr>
          <w:b/>
          <w:color w:val="auto"/>
          <w:szCs w:val="28"/>
        </w:rPr>
        <w:t>ицы</w:t>
      </w:r>
      <w:r w:rsidRPr="00D91044">
        <w:rPr>
          <w:b/>
          <w:color w:val="auto"/>
          <w:szCs w:val="28"/>
          <w:lang w:val="en-US"/>
        </w:rPr>
        <w:t xml:space="preserve"> </w:t>
      </w:r>
      <w:proofErr w:type="gramStart"/>
      <w:r w:rsidRPr="00D91044">
        <w:rPr>
          <w:color w:val="auto"/>
          <w:szCs w:val="28"/>
          <w:lang w:val="en-US"/>
        </w:rPr>
        <w:t>ko‘rinish</w:t>
      </w:r>
      <w:proofErr w:type="gramEnd"/>
      <w:r w:rsidRPr="00D91044">
        <w:rPr>
          <w:color w:val="auto"/>
          <w:szCs w:val="28"/>
          <w:lang w:val="en-US"/>
        </w:rPr>
        <w:t xml:space="preserve"> tartibi yonida yana </w:t>
      </w:r>
      <w:r w:rsidRPr="00D91044">
        <w:rPr>
          <w:b/>
          <w:color w:val="auto"/>
          <w:szCs w:val="28"/>
          <w:lang w:val="en-US"/>
        </w:rPr>
        <w:t>Be</w:t>
      </w:r>
      <w:r w:rsidRPr="00D91044">
        <w:rPr>
          <w:b/>
          <w:color w:val="auto"/>
          <w:szCs w:val="28"/>
        </w:rPr>
        <w:t>б</w:t>
      </w:r>
      <w:r w:rsidRPr="00D91044">
        <w:rPr>
          <w:b/>
          <w:color w:val="auto"/>
          <w:szCs w:val="28"/>
          <w:lang w:val="en-US"/>
        </w:rPr>
        <w:t>-</w:t>
      </w:r>
      <w:r w:rsidRPr="00D91044">
        <w:rPr>
          <w:b/>
          <w:color w:val="auto"/>
          <w:szCs w:val="28"/>
        </w:rPr>
        <w:t>д</w:t>
      </w:r>
      <w:r w:rsidRPr="00D91044">
        <w:rPr>
          <w:b/>
          <w:color w:val="auto"/>
          <w:szCs w:val="28"/>
          <w:lang w:val="en-US"/>
        </w:rPr>
        <w:t>o</w:t>
      </w:r>
      <w:r w:rsidRPr="00D91044">
        <w:rPr>
          <w:b/>
          <w:color w:val="auto"/>
          <w:szCs w:val="28"/>
        </w:rPr>
        <w:t>к</w:t>
      </w:r>
      <w:r w:rsidRPr="00D91044">
        <w:rPr>
          <w:b/>
          <w:color w:val="auto"/>
          <w:szCs w:val="28"/>
          <w:lang w:val="en-US"/>
        </w:rPr>
        <w:t>y</w:t>
      </w:r>
      <w:r w:rsidRPr="00D91044">
        <w:rPr>
          <w:b/>
          <w:color w:val="auto"/>
          <w:szCs w:val="28"/>
        </w:rPr>
        <w:t>м</w:t>
      </w:r>
      <w:r w:rsidRPr="00D91044">
        <w:rPr>
          <w:b/>
          <w:color w:val="auto"/>
          <w:szCs w:val="28"/>
          <w:lang w:val="en-US"/>
        </w:rPr>
        <w:t xml:space="preserve">eht </w:t>
      </w:r>
      <w:r w:rsidRPr="00D91044">
        <w:rPr>
          <w:color w:val="auto"/>
          <w:szCs w:val="28"/>
          <w:lang w:val="en-US"/>
        </w:rPr>
        <w:t xml:space="preserve">ko‘rinish tartibi ham mavjud. Odatiy </w:t>
      </w:r>
    </w:p>
    <w:p w:rsidR="00B45E59" w:rsidRPr="00D91044" w:rsidRDefault="008D3E2E" w:rsidP="00773CE2">
      <w:pPr>
        <w:spacing w:after="0" w:line="276" w:lineRule="auto"/>
        <w:ind w:left="0" w:right="0" w:firstLine="0"/>
        <w:jc w:val="center"/>
        <w:rPr>
          <w:color w:val="auto"/>
          <w:szCs w:val="28"/>
          <w:lang w:val="en-US"/>
        </w:rPr>
      </w:pPr>
      <w:proofErr w:type="gramStart"/>
      <w:r w:rsidRPr="00D91044">
        <w:rPr>
          <w:color w:val="auto"/>
          <w:szCs w:val="28"/>
          <w:lang w:val="en-US"/>
        </w:rPr>
        <w:t>ko‘rinish</w:t>
      </w:r>
      <w:proofErr w:type="gramEnd"/>
      <w:r w:rsidRPr="00D91044">
        <w:rPr>
          <w:color w:val="auto"/>
          <w:szCs w:val="28"/>
          <w:lang w:val="en-US"/>
        </w:rPr>
        <w:t xml:space="preserve"> tartibi bilan ushbu ko‘rinish tartibining farqi juda kam. Shuning uchun </w:t>
      </w:r>
    </w:p>
    <w:p w:rsidR="00B45E59" w:rsidRPr="00D91044" w:rsidRDefault="008D3E2E" w:rsidP="00773CE2">
      <w:pPr>
        <w:spacing w:after="0" w:line="276" w:lineRule="auto"/>
        <w:ind w:left="0" w:right="0" w:firstLine="0"/>
        <w:rPr>
          <w:color w:val="auto"/>
          <w:szCs w:val="28"/>
          <w:lang w:val="en-US"/>
        </w:rPr>
      </w:pPr>
      <w:proofErr w:type="gramStart"/>
      <w:r w:rsidRPr="00D91044">
        <w:rPr>
          <w:color w:val="auto"/>
          <w:szCs w:val="28"/>
          <w:lang w:val="en-US"/>
        </w:rPr>
        <w:t>boshqalarini</w:t>
      </w:r>
      <w:proofErr w:type="gramEnd"/>
      <w:r w:rsidRPr="00D91044">
        <w:rPr>
          <w:color w:val="auto"/>
          <w:szCs w:val="28"/>
          <w:lang w:val="en-US"/>
        </w:rPr>
        <w:t xml:space="preserve"> ko‘rishda davom etamiz.</w:t>
      </w:r>
      <w:r w:rsidR="002309D8" w:rsidRPr="00D91044">
        <w:rPr>
          <w:color w:val="auto"/>
          <w:szCs w:val="28"/>
          <w:lang w:val="en-US"/>
        </w:rPr>
        <w:t xml:space="preserve"> </w:t>
      </w:r>
      <w:r w:rsidRPr="00D91044">
        <w:rPr>
          <w:color w:val="auto"/>
          <w:szCs w:val="28"/>
          <w:lang w:val="en-US"/>
        </w:rPr>
        <w:t xml:space="preserve"> Keyingi, chiziqlarsiz, faqatgina hujjatning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6A1854BF" wp14:editId="427811FB">
                <wp:extent cx="5897808" cy="2220999"/>
                <wp:effectExtent l="0" t="0" r="0" b="0"/>
                <wp:docPr id="394679" name="Group 394679"/>
                <wp:cNvGraphicFramePr/>
                <a:graphic xmlns:a="http://schemas.openxmlformats.org/drawingml/2006/main">
                  <a:graphicData uri="http://schemas.microsoft.com/office/word/2010/wordprocessingGroup">
                    <wpg:wgp>
                      <wpg:cNvGrpSpPr/>
                      <wpg:grpSpPr>
                        <a:xfrm>
                          <a:off x="0" y="0"/>
                          <a:ext cx="5897808" cy="2220999"/>
                          <a:chOff x="0" y="0"/>
                          <a:chExt cx="5897808" cy="2220999"/>
                        </a:xfrm>
                      </wpg:grpSpPr>
                      <wps:wsp>
                        <wps:cNvPr id="11230" name="Rectangle 11230"/>
                        <wps:cNvSpPr/>
                        <wps:spPr>
                          <a:xfrm>
                            <a:off x="0" y="1960718"/>
                            <a:ext cx="758506" cy="260281"/>
                          </a:xfrm>
                          <a:prstGeom prst="rect">
                            <a:avLst/>
                          </a:prstGeom>
                          <a:ln>
                            <a:noFill/>
                          </a:ln>
                        </wps:spPr>
                        <wps:txbx>
                          <w:txbxContent>
                            <w:p w:rsidR="008D3E2E" w:rsidRDefault="008D3E2E">
                              <w:pPr>
                                <w:spacing w:after="160" w:line="259" w:lineRule="auto"/>
                                <w:ind w:left="0" w:right="0" w:firstLine="0"/>
                                <w:jc w:val="left"/>
                              </w:pPr>
                              <w:r>
                                <w:t>tuzilishi</w:t>
                              </w:r>
                            </w:p>
                          </w:txbxContent>
                        </wps:txbx>
                        <wps:bodyPr horzOverflow="overflow" vert="horz" lIns="0" tIns="0" rIns="0" bIns="0" rtlCol="0">
                          <a:noAutofit/>
                        </wps:bodyPr>
                      </wps:wsp>
                      <wps:wsp>
                        <wps:cNvPr id="11231" name="Rectangle 11231"/>
                        <wps:cNvSpPr/>
                        <wps:spPr>
                          <a:xfrm>
                            <a:off x="570306" y="1960718"/>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1232" name="Rectangle 11232"/>
                        <wps:cNvSpPr/>
                        <wps:spPr>
                          <a:xfrm>
                            <a:off x="652602" y="1960718"/>
                            <a:ext cx="470010" cy="260281"/>
                          </a:xfrm>
                          <a:prstGeom prst="rect">
                            <a:avLst/>
                          </a:prstGeom>
                          <a:ln>
                            <a:noFill/>
                          </a:ln>
                        </wps:spPr>
                        <wps:txbx>
                          <w:txbxContent>
                            <w:p w:rsidR="008D3E2E" w:rsidRDefault="008D3E2E">
                              <w:pPr>
                                <w:spacing w:after="160" w:line="259" w:lineRule="auto"/>
                                <w:ind w:left="0" w:right="0" w:firstLine="0"/>
                                <w:jc w:val="left"/>
                              </w:pPr>
                              <w:r>
                                <w:t>bilan</w:t>
                              </w:r>
                            </w:p>
                          </w:txbxContent>
                        </wps:txbx>
                        <wps:bodyPr horzOverflow="overflow" vert="horz" lIns="0" tIns="0" rIns="0" bIns="0" rtlCol="0">
                          <a:noAutofit/>
                        </wps:bodyPr>
                      </wps:wsp>
                      <wps:wsp>
                        <wps:cNvPr id="11233" name="Rectangle 11233"/>
                        <wps:cNvSpPr/>
                        <wps:spPr>
                          <a:xfrm>
                            <a:off x="1006170" y="1960718"/>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1234" name="Rectangle 11234"/>
                        <wps:cNvSpPr/>
                        <wps:spPr>
                          <a:xfrm>
                            <a:off x="1088466" y="1960718"/>
                            <a:ext cx="656228" cy="260281"/>
                          </a:xfrm>
                          <a:prstGeom prst="rect">
                            <a:avLst/>
                          </a:prstGeom>
                          <a:ln>
                            <a:noFill/>
                          </a:ln>
                        </wps:spPr>
                        <wps:txbx>
                          <w:txbxContent>
                            <w:p w:rsidR="008D3E2E" w:rsidRDefault="008D3E2E">
                              <w:pPr>
                                <w:spacing w:after="160" w:line="259" w:lineRule="auto"/>
                                <w:ind w:left="0" w:right="0" w:firstLine="0"/>
                                <w:jc w:val="left"/>
                              </w:pPr>
                              <w:r>
                                <w:t>ishlash</w:t>
                              </w:r>
                            </w:p>
                          </w:txbxContent>
                        </wps:txbx>
                        <wps:bodyPr horzOverflow="overflow" vert="horz" lIns="0" tIns="0" rIns="0" bIns="0" rtlCol="0">
                          <a:noAutofit/>
                        </wps:bodyPr>
                      </wps:wsp>
                      <wps:wsp>
                        <wps:cNvPr id="11235" name="Rectangle 11235"/>
                        <wps:cNvSpPr/>
                        <wps:spPr>
                          <a:xfrm>
                            <a:off x="1582496" y="1960718"/>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1236" name="Rectangle 11236"/>
                        <wps:cNvSpPr/>
                        <wps:spPr>
                          <a:xfrm>
                            <a:off x="5839028" y="1960718"/>
                            <a:ext cx="58780"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1352" name="Shape 11352"/>
                        <wps:cNvSpPr/>
                        <wps:spPr>
                          <a:xfrm>
                            <a:off x="4532071" y="837666"/>
                            <a:ext cx="324333" cy="237642"/>
                          </a:xfrm>
                          <a:custGeom>
                            <a:avLst/>
                            <a:gdLst/>
                            <a:ahLst/>
                            <a:cxnLst/>
                            <a:rect l="0" t="0" r="0" b="0"/>
                            <a:pathLst>
                              <a:path w="324333" h="237642">
                                <a:moveTo>
                                  <a:pt x="0" y="237642"/>
                                </a:moveTo>
                                <a:lnTo>
                                  <a:pt x="324333" y="237642"/>
                                </a:lnTo>
                                <a:lnTo>
                                  <a:pt x="324333"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54" name="Picture 11354"/>
                          <pic:cNvPicPr/>
                        </pic:nvPicPr>
                        <pic:blipFill>
                          <a:blip r:embed="rId94"/>
                          <a:stretch>
                            <a:fillRect/>
                          </a:stretch>
                        </pic:blipFill>
                        <pic:spPr>
                          <a:xfrm>
                            <a:off x="1632534" y="0"/>
                            <a:ext cx="4183253" cy="1660652"/>
                          </a:xfrm>
                          <a:prstGeom prst="rect">
                            <a:avLst/>
                          </a:prstGeom>
                        </pic:spPr>
                      </pic:pic>
                      <wps:wsp>
                        <wps:cNvPr id="11355" name="Shape 11355"/>
                        <wps:cNvSpPr/>
                        <wps:spPr>
                          <a:xfrm>
                            <a:off x="1633550" y="2921"/>
                            <a:ext cx="4183253" cy="2069973"/>
                          </a:xfrm>
                          <a:custGeom>
                            <a:avLst/>
                            <a:gdLst/>
                            <a:ahLst/>
                            <a:cxnLst/>
                            <a:rect l="0" t="0" r="0" b="0"/>
                            <a:pathLst>
                              <a:path w="4183253" h="2069973">
                                <a:moveTo>
                                  <a:pt x="0" y="2069973"/>
                                </a:moveTo>
                                <a:lnTo>
                                  <a:pt x="4183253" y="2069973"/>
                                </a:lnTo>
                                <a:lnTo>
                                  <a:pt x="4183253"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57" name="Picture 11357"/>
                          <pic:cNvPicPr/>
                        </pic:nvPicPr>
                        <pic:blipFill>
                          <a:blip r:embed="rId95"/>
                          <a:stretch>
                            <a:fillRect/>
                          </a:stretch>
                        </pic:blipFill>
                        <pic:spPr>
                          <a:xfrm>
                            <a:off x="3392119" y="1701330"/>
                            <a:ext cx="2004695" cy="413347"/>
                          </a:xfrm>
                          <a:prstGeom prst="rect">
                            <a:avLst/>
                          </a:prstGeom>
                        </pic:spPr>
                      </pic:pic>
                      <wps:wsp>
                        <wps:cNvPr id="11358" name="Shape 11358"/>
                        <wps:cNvSpPr/>
                        <wps:spPr>
                          <a:xfrm>
                            <a:off x="5200091" y="1941830"/>
                            <a:ext cx="586613" cy="0"/>
                          </a:xfrm>
                          <a:custGeom>
                            <a:avLst/>
                            <a:gdLst/>
                            <a:ahLst/>
                            <a:cxnLst/>
                            <a:rect l="0" t="0" r="0" b="0"/>
                            <a:pathLst>
                              <a:path w="586613">
                                <a:moveTo>
                                  <a:pt x="0" y="0"/>
                                </a:moveTo>
                                <a:lnTo>
                                  <a:pt x="586613"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59" name="Shape 11359"/>
                        <wps:cNvSpPr/>
                        <wps:spPr>
                          <a:xfrm>
                            <a:off x="4908880" y="1607820"/>
                            <a:ext cx="883539" cy="53594"/>
                          </a:xfrm>
                          <a:custGeom>
                            <a:avLst/>
                            <a:gdLst/>
                            <a:ahLst/>
                            <a:cxnLst/>
                            <a:rect l="0" t="0" r="0" b="0"/>
                            <a:pathLst>
                              <a:path w="883539" h="53594">
                                <a:moveTo>
                                  <a:pt x="0" y="9017"/>
                                </a:moveTo>
                                <a:lnTo>
                                  <a:pt x="0" y="3937"/>
                                </a:lnTo>
                                <a:lnTo>
                                  <a:pt x="5334" y="0"/>
                                </a:lnTo>
                                <a:lnTo>
                                  <a:pt x="878205" y="0"/>
                                </a:lnTo>
                                <a:lnTo>
                                  <a:pt x="883539" y="3937"/>
                                </a:lnTo>
                                <a:lnTo>
                                  <a:pt x="883539" y="49657"/>
                                </a:lnTo>
                                <a:lnTo>
                                  <a:pt x="878205" y="53594"/>
                                </a:lnTo>
                                <a:lnTo>
                                  <a:pt x="5334" y="53594"/>
                                </a:lnTo>
                                <a:lnTo>
                                  <a:pt x="0" y="49657"/>
                                </a:lnTo>
                                <a:lnTo>
                                  <a:pt x="0" y="9017"/>
                                </a:lnTo>
                                <a:close/>
                              </a:path>
                            </a:pathLst>
                          </a:custGeom>
                          <a:ln w="10160" cap="flat">
                            <a:round/>
                          </a:ln>
                        </wps:spPr>
                        <wps:style>
                          <a:lnRef idx="1">
                            <a:srgbClr val="ACB8CA"/>
                          </a:lnRef>
                          <a:fillRef idx="0">
                            <a:srgbClr val="000000">
                              <a:alpha val="0"/>
                            </a:srgbClr>
                          </a:fillRef>
                          <a:effectRef idx="0">
                            <a:scrgbClr r="0" g="0" b="0"/>
                          </a:effectRef>
                          <a:fontRef idx="none"/>
                        </wps:style>
                        <wps:bodyPr/>
                      </wps:wsp>
                      <wps:wsp>
                        <wps:cNvPr id="11360" name="Shape 11360"/>
                        <wps:cNvSpPr/>
                        <wps:spPr>
                          <a:xfrm>
                            <a:off x="3639642" y="1607820"/>
                            <a:ext cx="1269238" cy="153924"/>
                          </a:xfrm>
                          <a:custGeom>
                            <a:avLst/>
                            <a:gdLst/>
                            <a:ahLst/>
                            <a:cxnLst/>
                            <a:rect l="0" t="0" r="0" b="0"/>
                            <a:pathLst>
                              <a:path w="1269238" h="153924">
                                <a:moveTo>
                                  <a:pt x="0" y="153924"/>
                                </a:moveTo>
                                <a:lnTo>
                                  <a:pt x="1269238"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1" name="Shape 11361"/>
                        <wps:cNvSpPr/>
                        <wps:spPr>
                          <a:xfrm>
                            <a:off x="5234127" y="1607820"/>
                            <a:ext cx="548132" cy="208661"/>
                          </a:xfrm>
                          <a:custGeom>
                            <a:avLst/>
                            <a:gdLst/>
                            <a:ahLst/>
                            <a:cxnLst/>
                            <a:rect l="0" t="0" r="0" b="0"/>
                            <a:pathLst>
                              <a:path w="548132" h="208661">
                                <a:moveTo>
                                  <a:pt x="0" y="208661"/>
                                </a:moveTo>
                                <a:lnTo>
                                  <a:pt x="548132" y="0"/>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2" name="Shape 11362"/>
                        <wps:cNvSpPr/>
                        <wps:spPr>
                          <a:xfrm>
                            <a:off x="4193235" y="1662176"/>
                            <a:ext cx="737870" cy="121285"/>
                          </a:xfrm>
                          <a:custGeom>
                            <a:avLst/>
                            <a:gdLst/>
                            <a:ahLst/>
                            <a:cxnLst/>
                            <a:rect l="0" t="0" r="0" b="0"/>
                            <a:pathLst>
                              <a:path w="737870" h="121285">
                                <a:moveTo>
                                  <a:pt x="737870" y="0"/>
                                </a:moveTo>
                                <a:lnTo>
                                  <a:pt x="0" y="121285"/>
                                </a:lnTo>
                              </a:path>
                            </a:pathLst>
                          </a:custGeom>
                          <a:ln w="10160" cap="flat">
                            <a:custDash>
                              <a:ds d="640000" sp="240000"/>
                            </a:custDash>
                            <a:round/>
                          </a:ln>
                        </wps:spPr>
                        <wps:style>
                          <a:lnRef idx="1">
                            <a:srgbClr val="5B9AD5"/>
                          </a:lnRef>
                          <a:fillRef idx="0">
                            <a:srgbClr val="000000">
                              <a:alpha val="0"/>
                            </a:srgbClr>
                          </a:fillRef>
                          <a:effectRef idx="0">
                            <a:scrgbClr r="0" g="0" b="0"/>
                          </a:effectRef>
                          <a:fontRef idx="none"/>
                        </wps:style>
                        <wps:bodyPr/>
                      </wps:wsp>
                      <wps:wsp>
                        <wps:cNvPr id="11363" name="Shape 11363"/>
                        <wps:cNvSpPr/>
                        <wps:spPr>
                          <a:xfrm>
                            <a:off x="1681736" y="1815652"/>
                            <a:ext cx="883924" cy="215841"/>
                          </a:xfrm>
                          <a:custGeom>
                            <a:avLst/>
                            <a:gdLst/>
                            <a:ahLst/>
                            <a:cxnLst/>
                            <a:rect l="0" t="0" r="0" b="0"/>
                            <a:pathLst>
                              <a:path w="461264" h="136271">
                                <a:moveTo>
                                  <a:pt x="0" y="22860"/>
                                </a:moveTo>
                                <a:lnTo>
                                  <a:pt x="2413" y="13843"/>
                                </a:lnTo>
                                <a:lnTo>
                                  <a:pt x="8763" y="6604"/>
                                </a:lnTo>
                                <a:lnTo>
                                  <a:pt x="18415" y="1905"/>
                                </a:lnTo>
                                <a:lnTo>
                                  <a:pt x="30607" y="0"/>
                                </a:lnTo>
                                <a:lnTo>
                                  <a:pt x="430657" y="0"/>
                                </a:lnTo>
                                <a:lnTo>
                                  <a:pt x="442849" y="1905"/>
                                </a:lnTo>
                                <a:lnTo>
                                  <a:pt x="452501" y="6604"/>
                                </a:lnTo>
                                <a:lnTo>
                                  <a:pt x="458851" y="13843"/>
                                </a:lnTo>
                                <a:lnTo>
                                  <a:pt x="461264" y="22860"/>
                                </a:lnTo>
                                <a:lnTo>
                                  <a:pt x="461264" y="113411"/>
                                </a:lnTo>
                                <a:lnTo>
                                  <a:pt x="458851" y="122555"/>
                                </a:lnTo>
                                <a:lnTo>
                                  <a:pt x="452501" y="129794"/>
                                </a:lnTo>
                                <a:lnTo>
                                  <a:pt x="442849" y="134493"/>
                                </a:lnTo>
                                <a:lnTo>
                                  <a:pt x="430657" y="136271"/>
                                </a:lnTo>
                                <a:lnTo>
                                  <a:pt x="30607" y="136271"/>
                                </a:lnTo>
                                <a:lnTo>
                                  <a:pt x="18415" y="134493"/>
                                </a:lnTo>
                                <a:lnTo>
                                  <a:pt x="8763" y="129794"/>
                                </a:lnTo>
                                <a:lnTo>
                                  <a:pt x="2413" y="122555"/>
                                </a:lnTo>
                                <a:lnTo>
                                  <a:pt x="0" y="113411"/>
                                </a:lnTo>
                                <a:lnTo>
                                  <a:pt x="0" y="2286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65" name="Picture 11365"/>
                          <pic:cNvPicPr/>
                        </pic:nvPicPr>
                        <pic:blipFill>
                          <a:blip r:embed="rId96"/>
                          <a:stretch>
                            <a:fillRect/>
                          </a:stretch>
                        </pic:blipFill>
                        <pic:spPr>
                          <a:xfrm>
                            <a:off x="4478604" y="1790025"/>
                            <a:ext cx="102445" cy="97449"/>
                          </a:xfrm>
                          <a:prstGeom prst="rect">
                            <a:avLst/>
                          </a:prstGeom>
                        </pic:spPr>
                      </pic:pic>
                      <wps:wsp>
                        <wps:cNvPr id="460764" name="Shape 460764"/>
                        <wps:cNvSpPr/>
                        <wps:spPr>
                          <a:xfrm>
                            <a:off x="4289247" y="606501"/>
                            <a:ext cx="1005993" cy="416611"/>
                          </a:xfrm>
                          <a:custGeom>
                            <a:avLst/>
                            <a:gdLst/>
                            <a:ahLst/>
                            <a:cxnLst/>
                            <a:rect l="0" t="0" r="0" b="0"/>
                            <a:pathLst>
                              <a:path w="1005993" h="416611">
                                <a:moveTo>
                                  <a:pt x="0" y="0"/>
                                </a:moveTo>
                                <a:lnTo>
                                  <a:pt x="1005993" y="0"/>
                                </a:lnTo>
                                <a:lnTo>
                                  <a:pt x="1005993" y="416611"/>
                                </a:lnTo>
                                <a:lnTo>
                                  <a:pt x="0" y="416611"/>
                                </a:lnTo>
                                <a:lnTo>
                                  <a:pt x="0" y="0"/>
                                </a:lnTo>
                              </a:path>
                            </a:pathLst>
                          </a:custGeom>
                          <a:ln w="0" cap="flat">
                            <a:round/>
                          </a:ln>
                        </wps:spPr>
                        <wps:style>
                          <a:lnRef idx="0">
                            <a:srgbClr val="000000">
                              <a:alpha val="0"/>
                            </a:srgbClr>
                          </a:lnRef>
                          <a:fillRef idx="1">
                            <a:srgbClr val="5B9AD5"/>
                          </a:fillRef>
                          <a:effectRef idx="0">
                            <a:scrgbClr r="0" g="0" b="0"/>
                          </a:effectRef>
                          <a:fontRef idx="none"/>
                        </wps:style>
                        <wps:bodyPr/>
                      </wps:wsp>
                      <wps:wsp>
                        <wps:cNvPr id="11367" name="Shape 11367"/>
                        <wps:cNvSpPr/>
                        <wps:spPr>
                          <a:xfrm>
                            <a:off x="4288866" y="606552"/>
                            <a:ext cx="1005967" cy="416560"/>
                          </a:xfrm>
                          <a:custGeom>
                            <a:avLst/>
                            <a:gdLst/>
                            <a:ahLst/>
                            <a:cxnLst/>
                            <a:rect l="0" t="0" r="0" b="0"/>
                            <a:pathLst>
                              <a:path w="1005967" h="416560">
                                <a:moveTo>
                                  <a:pt x="0" y="416560"/>
                                </a:moveTo>
                                <a:lnTo>
                                  <a:pt x="1005967" y="416560"/>
                                </a:lnTo>
                                <a:lnTo>
                                  <a:pt x="1005967" y="0"/>
                                </a:lnTo>
                                <a:lnTo>
                                  <a:pt x="0" y="0"/>
                                </a:lnTo>
                                <a:lnTo>
                                  <a:pt x="0" y="416560"/>
                                </a:lnTo>
                                <a:close/>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368" name="Shape 11368"/>
                        <wps:cNvSpPr/>
                        <wps:spPr>
                          <a:xfrm>
                            <a:off x="4204792" y="606552"/>
                            <a:ext cx="0" cy="416560"/>
                          </a:xfrm>
                          <a:custGeom>
                            <a:avLst/>
                            <a:gdLst/>
                            <a:ahLst/>
                            <a:cxnLst/>
                            <a:rect l="0" t="0" r="0" b="0"/>
                            <a:pathLst>
                              <a:path h="416560">
                                <a:moveTo>
                                  <a:pt x="0" y="0"/>
                                </a:moveTo>
                                <a:lnTo>
                                  <a:pt x="0" y="416560"/>
                                </a:lnTo>
                              </a:path>
                            </a:pathLst>
                          </a:custGeom>
                          <a:ln w="12700" cap="flat">
                            <a:round/>
                          </a:ln>
                        </wps:spPr>
                        <wps:style>
                          <a:lnRef idx="1">
                            <a:srgbClr val="40709B"/>
                          </a:lnRef>
                          <a:fillRef idx="0">
                            <a:srgbClr val="000000">
                              <a:alpha val="0"/>
                            </a:srgbClr>
                          </a:fillRef>
                          <a:effectRef idx="0">
                            <a:scrgbClr r="0" g="0" b="0"/>
                          </a:effectRef>
                          <a:fontRef idx="none"/>
                        </wps:style>
                        <wps:bodyPr/>
                      </wps:wsp>
                      <wps:wsp>
                        <wps:cNvPr id="11369" name="Shape 11369"/>
                        <wps:cNvSpPr/>
                        <wps:spPr>
                          <a:xfrm>
                            <a:off x="4121353" y="684784"/>
                            <a:ext cx="412623" cy="1093343"/>
                          </a:xfrm>
                          <a:custGeom>
                            <a:avLst/>
                            <a:gdLst/>
                            <a:ahLst/>
                            <a:cxnLst/>
                            <a:rect l="0" t="0" r="0" b="0"/>
                            <a:pathLst>
                              <a:path w="412623" h="1093343">
                                <a:moveTo>
                                  <a:pt x="83439" y="0"/>
                                </a:moveTo>
                                <a:lnTo>
                                  <a:pt x="0" y="0"/>
                                </a:lnTo>
                                <a:lnTo>
                                  <a:pt x="0" y="338328"/>
                                </a:lnTo>
                                <a:lnTo>
                                  <a:pt x="412623" y="1093343"/>
                                </a:lnTo>
                              </a:path>
                            </a:pathLst>
                          </a:custGeom>
                          <a:ln w="12700" cap="flat">
                            <a:round/>
                          </a:ln>
                        </wps:spPr>
                        <wps:style>
                          <a:lnRef idx="1">
                            <a:srgbClr val="40709B"/>
                          </a:lnRef>
                          <a:fillRef idx="0">
                            <a:srgbClr val="000000">
                              <a:alpha val="0"/>
                            </a:srgbClr>
                          </a:fillRef>
                          <a:effectRef idx="0">
                            <a:scrgbClr r="0" g="0" b="0"/>
                          </a:effectRef>
                          <a:fontRef idx="none"/>
                        </wps:style>
                        <wps:bodyPr/>
                      </wps:wsp>
                      <pic:pic xmlns:pic="http://schemas.openxmlformats.org/drawingml/2006/picture">
                        <pic:nvPicPr>
                          <pic:cNvPr id="11371" name="Picture 11371"/>
                          <pic:cNvPicPr/>
                        </pic:nvPicPr>
                        <pic:blipFill>
                          <a:blip r:embed="rId97"/>
                          <a:stretch>
                            <a:fillRect/>
                          </a:stretch>
                        </pic:blipFill>
                        <pic:spPr>
                          <a:xfrm>
                            <a:off x="4407103" y="650367"/>
                            <a:ext cx="780288" cy="353568"/>
                          </a:xfrm>
                          <a:prstGeom prst="rect">
                            <a:avLst/>
                          </a:prstGeom>
                        </pic:spPr>
                      </pic:pic>
                      <wps:wsp>
                        <wps:cNvPr id="11372" name="Rectangle 11372"/>
                        <wps:cNvSpPr/>
                        <wps:spPr>
                          <a:xfrm>
                            <a:off x="4451934" y="634585"/>
                            <a:ext cx="906869" cy="260281"/>
                          </a:xfrm>
                          <a:prstGeom prst="rect">
                            <a:avLst/>
                          </a:prstGeom>
                          <a:ln>
                            <a:noFill/>
                          </a:ln>
                        </wps:spPr>
                        <wps:txbx>
                          <w:txbxContent>
                            <w:p w:rsidR="008D3E2E" w:rsidRDefault="008D3E2E">
                              <w:pPr>
                                <w:spacing w:after="160" w:line="259" w:lineRule="auto"/>
                                <w:ind w:left="0" w:right="0" w:firstLine="0"/>
                                <w:jc w:val="left"/>
                              </w:pPr>
                              <w:r>
                                <w:rPr>
                                  <w:color w:val="FFFFFF"/>
                                </w:rPr>
                                <w:t>Masshtab</w:t>
                              </w:r>
                            </w:p>
                          </w:txbxContent>
                        </wps:txbx>
                        <wps:bodyPr horzOverflow="overflow" vert="horz" lIns="0" tIns="0" rIns="0" bIns="0" rtlCol="0">
                          <a:noAutofit/>
                        </wps:bodyPr>
                      </wps:wsp>
                      <wps:wsp>
                        <wps:cNvPr id="11373" name="Rectangle 11373"/>
                        <wps:cNvSpPr/>
                        <wps:spPr>
                          <a:xfrm>
                            <a:off x="5134940" y="634585"/>
                            <a:ext cx="119588" cy="260281"/>
                          </a:xfrm>
                          <a:prstGeom prst="rect">
                            <a:avLst/>
                          </a:prstGeom>
                          <a:ln>
                            <a:noFill/>
                          </a:ln>
                        </wps:spPr>
                        <wps:txbx>
                          <w:txbxContent>
                            <w:p w:rsidR="008D3E2E" w:rsidRDefault="008D3E2E">
                              <w:pPr>
                                <w:spacing w:after="160" w:line="259" w:lineRule="auto"/>
                                <w:ind w:left="0" w:right="0" w:firstLine="0"/>
                                <w:jc w:val="left"/>
                              </w:pPr>
                              <w:r>
                                <w:rPr>
                                  <w:color w:val="FFFFFF"/>
                                </w:rPr>
                                <w:t xml:space="preserve"> </w:t>
                              </w:r>
                            </w:p>
                          </w:txbxContent>
                        </wps:txbx>
                        <wps:bodyPr horzOverflow="overflow" vert="horz" lIns="0" tIns="0" rIns="0" bIns="0" rtlCol="0">
                          <a:noAutofit/>
                        </wps:bodyPr>
                      </wps:wsp>
                      <wps:wsp>
                        <wps:cNvPr id="11374" name="Rectangle 11374"/>
                        <wps:cNvSpPr/>
                        <wps:spPr>
                          <a:xfrm>
                            <a:off x="4726254" y="808320"/>
                            <a:ext cx="182886" cy="260281"/>
                          </a:xfrm>
                          <a:prstGeom prst="rect">
                            <a:avLst/>
                          </a:prstGeom>
                          <a:ln>
                            <a:noFill/>
                          </a:ln>
                        </wps:spPr>
                        <wps:txbx>
                          <w:txbxContent>
                            <w:p w:rsidR="008D3E2E" w:rsidRDefault="008D3E2E">
                              <w:pPr>
                                <w:spacing w:after="160" w:line="259" w:lineRule="auto"/>
                                <w:ind w:left="0" w:right="0" w:firstLine="0"/>
                                <w:jc w:val="left"/>
                              </w:pPr>
                              <w:r>
                                <w:rPr>
                                  <w:color w:val="FFFFFF"/>
                                </w:rPr>
                                <w:t>ni</w:t>
                              </w:r>
                            </w:p>
                          </w:txbxContent>
                        </wps:txbx>
                        <wps:bodyPr horzOverflow="overflow" vert="horz" lIns="0" tIns="0" rIns="0" bIns="0" rtlCol="0">
                          <a:noAutofit/>
                        </wps:bodyPr>
                      </wps:wsp>
                      <wps:wsp>
                        <wps:cNvPr id="11375" name="Rectangle 11375"/>
                        <wps:cNvSpPr/>
                        <wps:spPr>
                          <a:xfrm>
                            <a:off x="4863414" y="808320"/>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77" name="Picture 11377"/>
                          <pic:cNvPicPr/>
                        </pic:nvPicPr>
                        <pic:blipFill>
                          <a:blip r:embed="rId98"/>
                          <a:stretch>
                            <a:fillRect/>
                          </a:stretch>
                        </pic:blipFill>
                        <pic:spPr>
                          <a:xfrm>
                            <a:off x="1770583" y="1939671"/>
                            <a:ext cx="295656" cy="67056"/>
                          </a:xfrm>
                          <a:prstGeom prst="rect">
                            <a:avLst/>
                          </a:prstGeom>
                        </pic:spPr>
                      </pic:pic>
                      <wps:wsp>
                        <wps:cNvPr id="11378" name="Rectangle 11378"/>
                        <wps:cNvSpPr/>
                        <wps:spPr>
                          <a:xfrm>
                            <a:off x="1771472" y="1929690"/>
                            <a:ext cx="154046" cy="170528"/>
                          </a:xfrm>
                          <a:prstGeom prst="rect">
                            <a:avLst/>
                          </a:prstGeom>
                          <a:ln>
                            <a:noFill/>
                          </a:ln>
                        </wps:spPr>
                        <wps:txbx>
                          <w:txbxContent>
                            <w:p w:rsidR="008D3E2E" w:rsidRDefault="008D3E2E">
                              <w:pPr>
                                <w:spacing w:after="160" w:line="259" w:lineRule="auto"/>
                                <w:ind w:left="0" w:right="0" w:firstLine="0"/>
                                <w:jc w:val="left"/>
                              </w:pPr>
                              <w:r>
                                <w:rPr>
                                  <w:sz w:val="18"/>
                                </w:rPr>
                                <w:t>10</w:t>
                              </w:r>
                            </w:p>
                          </w:txbxContent>
                        </wps:txbx>
                        <wps:bodyPr horzOverflow="overflow" vert="horz" lIns="0" tIns="0" rIns="0" bIns="0" rtlCol="0">
                          <a:noAutofit/>
                        </wps:bodyPr>
                      </wps:wsp>
                      <wps:wsp>
                        <wps:cNvPr id="11379" name="Rectangle 11379"/>
                        <wps:cNvSpPr/>
                        <wps:spPr>
                          <a:xfrm>
                            <a:off x="1887296" y="1929690"/>
                            <a:ext cx="51299" cy="170528"/>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g:wgp>
                  </a:graphicData>
                </a:graphic>
              </wp:inline>
            </w:drawing>
          </mc:Choice>
          <mc:Fallback>
            <w:pict>
              <v:group id="Group 394679" o:spid="_x0000_s1297" style="width:464.4pt;height:174.9pt;mso-position-horizontal-relative:char;mso-position-vertical-relative:line" coordsize="58978,2220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">
                <v:rect id="Rectangle 11230" o:spid="_x0000_s1298" style="position:absolute;top:19607;width:7585;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rnyMcA&#10;AADeAAAADwAAAGRycy9kb3ducmV2LnhtbESPT2vCQBDF70K/wzKF3nSjhaLRVURb9Fj/gHobsmMS&#10;zM6G7Nak/fSdg+Bthnnz3vvNFp2r1J2aUHo2MBwkoIgzb0vODRwPX/0xqBCRLVaeycAvBVjMX3oz&#10;TK1veUf3fcyVmHBI0UARY51qHbKCHIaBr4nldvWNwyhrk2vbYCvmrtKjJPnQDkuWhAJrWhWU3fY/&#10;zsBmXC/PW//X5tXnZXP6Pk3Wh0k05u21W05BReriU/z43lqpPxy9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58jHAAAA3gAAAA8AAAAAAAAAAAAAAAAAmAIAAGRy&#10;cy9kb3ducmV2LnhtbFBLBQYAAAAABAAEAPUAAACMAwAAAAA=&#10;" filled="f" stroked="f">
                  <v:textbox inset="0,0,0,0">
                    <w:txbxContent>
                      <w:p w:rsidR="008D3E2E" w:rsidRDefault="008D3E2E">
                        <w:pPr>
                          <w:spacing w:after="160" w:line="259" w:lineRule="auto"/>
                          <w:ind w:left="0" w:right="0" w:firstLine="0"/>
                          <w:jc w:val="left"/>
                        </w:pPr>
                        <w:r>
                          <w:t>tuzilishi</w:t>
                        </w:r>
                      </w:p>
                    </w:txbxContent>
                  </v:textbox>
                </v:rect>
                <v:rect id="Rectangle 11231" o:spid="_x0000_s1299" style="position:absolute;left:5703;top:19607;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rect id="Rectangle 11232" o:spid="_x0000_s1300" style="position:absolute;left:6526;top:19607;width:4700;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cJMUA&#10;AADeAAAADwAAAGRycy9kb3ducmV2LnhtbERPTWvCQBC9F/wPywi91Y0p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Nwk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bilan</w:t>
                        </w:r>
                      </w:p>
                    </w:txbxContent>
                  </v:textbox>
                </v:rect>
                <v:rect id="Rectangle 11233" o:spid="_x0000_s1301" style="position:absolute;left:10061;top:19607;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h5v8UA&#10;AADeAAAADwAAAGRycy9kb3ducmV2LnhtbERPTWvCQBC9F/wPyxR6azZRKB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Hm/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rect id="Rectangle 11234" o:spid="_x0000_s1302" style="position:absolute;left:10884;top:19607;width:6562;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ishlash</w:t>
                        </w:r>
                      </w:p>
                    </w:txbxContent>
                  </v:textbox>
                </v:rect>
                <v:rect id="Rectangle 11235" o:spid="_x0000_s1303" style="position:absolute;left:15824;top:19607;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1EUMQA&#10;AADeAAAADwAAAGRycy9kb3ducmV2LnhtbERPS4vCMBC+C/sfwix401RF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tRFD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 xml:space="preserve"> </w:t>
                        </w:r>
                      </w:p>
                    </w:txbxContent>
                  </v:textbox>
                </v:rect>
                <v:rect id="Rectangle 11236" o:spid="_x0000_s1304" style="position:absolute;left:58390;top:19607;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J8UA&#10;AADeAAAADwAAAGRycy9kb3ducmV2LnhtbERPTWvCQBC9C/0Pywi9mU0siEZXCW1Fj60WorchOybB&#10;7GzIribtr+8WhN7m8T5ntRlMI+7UudqygiSKQRAXVtdcKvg6bidzEM4ja2wsk4JvcrBZP41WmGrb&#10;8yfdD74UIYRdigoq79tUSldUZNBFtiUO3MV2Bn2AXSl1h30IN42cxvFMGqw5NFTY0mtFxfVwMwp2&#10;8zY77e1PXzbv513+kS/ejguv1PN4yJYgPA3+X/xw73WYn0xf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n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Shape 11352" o:spid="_x0000_s1305" style="position:absolute;left:45320;top:8376;width:3244;height:2377;visibility:visible;mso-wrap-style:square;v-text-anchor:top" coordsize="324333,237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xYaMUA&#10;AADeAAAADwAAAGRycy9kb3ducmV2LnhtbERP32vCMBB+F/Y/hBvsbaZ1OKQzypi6ORREJ/h6NLe2&#10;2lxKktn63xth4Nt9fD9vPO1MLc7kfGVZQdpPQBDnVldcKNj/LJ5HIHxA1lhbJgUX8jCdPPTGmGnb&#10;8pbOu1CIGMI+QwVlCE0mpc9LMuj7tiGO3K91BkOErpDaYRvDTS0HSfIqDVYcG0ps6KOk/LT7MwqO&#10;s8909ZW3m2Ixn28PyWy1/rZOqafH7v0NRKAu3MX/7qWO89OX4QBu78Qb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TFhoxQAAAN4AAAAPAAAAAAAAAAAAAAAAAJgCAABkcnMv&#10;ZG93bnJldi54bWxQSwUGAAAAAAQABAD1AAAAigMAAAAA&#10;" path="m,237642r324333,l324333,,,,,237642xe" filled="f" strokecolor="red" strokeweight=".8pt">
                  <v:stroke miterlimit="66585f" joinstyle="miter"/>
                  <v:path arrowok="t" textboxrect="0,0,324333,237642"/>
                </v:shape>
                <v:shape id="Picture 11354" o:spid="_x0000_s1306" type="#_x0000_t75" style="position:absolute;left:16325;width:41832;height:16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U+8XDAAAA3gAAAA8AAABkcnMvZG93bnJldi54bWxET01rwkAQvRf8D8sIvdWNJhVJ3QQRK6W3&#10;pJZeh+w0CWZnY3Y18d93C4Xe5vE+Z5tPphM3GlxrWcFyEYEgrqxuuVZw+nh92oBwHlljZ5kU3MlB&#10;ns0etphqO3JBt9LXIoSwS1FB432fSumqhgy6he2JA/dtB4M+wKGWesAxhJtOrqJoLQ22HBoa7Gnf&#10;UHUur0ZBnMSf9B6ZxMrjubx8YcWHYqPU43zavYDwNPl/8Z/7TYf5y/g5gd93wg0y+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1T7xcMAAADeAAAADwAAAAAAAAAAAAAAAACf&#10;AgAAZHJzL2Rvd25yZXYueG1sUEsFBgAAAAAEAAQA9wAAAI8DAAAAAA==&#10;">
                  <v:imagedata r:id="rId99" o:title=""/>
                </v:shape>
                <v:shape id="Shape 11355" o:spid="_x0000_s1307" style="position:absolute;left:16335;top:29;width:41833;height:20699;visibility:visible;mso-wrap-style:square;v-text-anchor:top" coordsize="4183253,20699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aFMMA&#10;AADeAAAADwAAAGRycy9kb3ducmV2LnhtbERP3WrCMBS+H/gO4QjezbSKMjpjGaIguMFWfYBDc5aW&#10;NSe1SW19ezMY7O58fL9nk4+2ETfqfO1YQTpPQBCXTtdsFFzOh+cXED4ga2wck4I7eci3k6cNZtoN&#10;/EW3IhgRQ9hnqKAKoc2k9GVFFv3ctcSR+3adxRBhZ6TucIjhtpGLJFlLizXHhgpb2lVU/hS9VXAa&#10;+n59+rB4ZPNZ6MPeXxvzrtRsOr69ggg0hn/xn/uo4/x0uVrB7zvxBr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baFMMAAADeAAAADwAAAAAAAAAAAAAAAACYAgAAZHJzL2Rv&#10;d25yZXYueG1sUEsFBgAAAAAEAAQA9QAAAIgDAAAAAA==&#10;" path="m,2069973r4183253,l4183253,,,,,2069973xe" filled="f" strokeweight=".8pt">
                  <v:stroke miterlimit="66585f" joinstyle="miter"/>
                  <v:path arrowok="t" textboxrect="0,0,4183253,2069973"/>
                </v:shape>
                <v:shape id="Picture 11357" o:spid="_x0000_s1308" type="#_x0000_t75" style="position:absolute;left:33921;top:17013;width:20047;height:4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6efXEAAAA3gAAAA8AAABkcnMvZG93bnJldi54bWxET01rwkAQvQv9D8sUejObVGps6iq1UPAm&#10;WsHrkJ1mk2ZnQ3aNsb++Kwi9zeN9znI92lYM1PvasYIsSUEQl07XXCk4fn1OFyB8QNbYOiYFV/Kw&#10;Xj1Mllhod+E9DYdQiRjCvkAFJoSukNKXhiz6xHXEkft2vcUQYV9J3eMlhttWPqfpXFqsOTYY7OjD&#10;UPlzOFsFTTOk12292ZWtMa+L2S7Xp99cqafH8f0NRKAx/Ivv7q2O87PZSw63d+IN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6efXEAAAA3gAAAA8AAAAAAAAAAAAAAAAA&#10;nwIAAGRycy9kb3ducmV2LnhtbFBLBQYAAAAABAAEAPcAAACQAwAAAAA=&#10;">
                  <v:imagedata r:id="rId100" o:title=""/>
                </v:shape>
                <v:shape id="Shape 11358" o:spid="_x0000_s1309" style="position:absolute;left:52000;top:19418;width:5867;height:0;visibility:visible;mso-wrap-style:square;v-text-anchor:top" coordsize="5866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SXn8gA&#10;AADeAAAADwAAAGRycy9kb3ducmV2LnhtbESPQWvCQBCF70L/wzJCb7pJpaVEV5FCoQWhmLZ4HbJj&#10;EszOxt1VY3+9cxB6m+G9ee+bxWpwnTpTiK1nA/k0A0VcedtybeDn+33yCiomZIudZzJwpQir5cNo&#10;gYX1F97SuUy1khCOBRpoUuoLrWPVkMM49T2xaHsfHCZZQ61twIuEu04/ZdmLdtiyNDTY01tD1aE8&#10;OQPH/GvY/P4dsvCZr0/ldTvTm+POmMfxsJ6DSjSkf/P9+sMKfj57Fl55R2b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JefyAAAAN4AAAAPAAAAAAAAAAAAAAAAAJgCAABk&#10;cnMvZG93bnJldi54bWxQSwUGAAAAAAQABAD1AAAAjQMAAAAA&#10;" path="m,l586613,e" filled="f" strokecolor="#5b9ad5" strokeweight=".8pt">
                  <v:path arrowok="t" textboxrect="0,0,586613,0"/>
                </v:shape>
                <v:shape id="Shape 11359" o:spid="_x0000_s1310" style="position:absolute;left:49088;top:16078;width:8836;height:536;visibility:visible;mso-wrap-style:square;v-text-anchor:top" coordsize="883539,5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I5ysIA&#10;AADeAAAADwAAAGRycy9kb3ducmV2LnhtbERPzWoCMRC+F/oOYQRvNaui6NYoRRC1J7U+wLiZ7q4m&#10;kyWJur59Iwi9zcf3O7NFa424kQ+1YwX9XgaCuHC65lLB8Wf1MQERIrJG45gUPCjAYv7+NsNcuzvv&#10;6XaIpUghHHJUUMXY5FKGoiKLoeca4sT9Om8xJuhLqT3eU7g1cpBlY2mx5tRQYUPLiorL4WoVTM0E&#10;v/32vNuzGzpzvp7Wm+NJqW6n/foEEamN/+KXe6PT/P5wNIXnO+kG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IjnKwgAAAN4AAAAPAAAAAAAAAAAAAAAAAJgCAABkcnMvZG93&#10;bnJldi54bWxQSwUGAAAAAAQABAD1AAAAhwMAAAAA&#10;" path="m,9017l,3937,5334,,878205,r5334,3937l883539,49657r-5334,3937l5334,53594,,49657,,9017xe" filled="f" strokecolor="#acb8ca" strokeweight=".8pt">
                  <v:path arrowok="t" textboxrect="0,0,883539,53594"/>
                </v:shape>
                <v:shape id="Shape 11360" o:spid="_x0000_s1311" style="position:absolute;left:36396;top:16078;width:12692;height:1539;visibility:visible;mso-wrap-style:square;v-text-anchor:top" coordsize="1269238,153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SYNsUA&#10;AADeAAAADwAAAGRycy9kb3ducmV2LnhtbESPQYvCQAyF7wv+hyGCt3WqgizVUVRQPMiCVcRj6MS2&#10;2MmUzli7/35zWNhbQl7ee99y3btaddSGyrOByTgBRZx7W3Fh4HrZf36BChHZYu2ZDPxQgPVq8LHE&#10;1Po3n6nLYqHEhEOKBsoYm1TrkJfkMIx9Qyy3h28dRlnbQtsW32Luaj1Nkrl2WLEklNjQrqT8mb2c&#10;Af36tvfD9py5otrp6+1Sd6fT3pjRsN8sQEXq47/47/topf5kNhcAwZEZ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xJg2xQAAAN4AAAAPAAAAAAAAAAAAAAAAAJgCAABkcnMv&#10;ZG93bnJldi54bWxQSwUGAAAAAAQABAD1AAAAigMAAAAA&#10;" path="m,153924l1269238,e" filled="f" strokecolor="#5b9ad5" strokeweight=".8pt">
                  <v:path arrowok="t" textboxrect="0,0,1269238,153924"/>
                </v:shape>
                <v:shape id="Shape 11361" o:spid="_x0000_s1312" style="position:absolute;left:52341;top:16078;width:5481;height:2086;visibility:visible;mso-wrap-style:square;v-text-anchor:top" coordsize="548132,208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xFgcIA&#10;AADeAAAADwAAAGRycy9kb3ducmV2LnhtbERPTWvCQBC9C/0PyxR6000MiERXEanQY6pevI3ZMRvM&#10;zobsVNN/3y0UepvH+5z1dvSdetAQ28AG8lkGirgOtuXGwPl0mC5BRUG22AUmA98UYbt5mayxtOHJ&#10;n/Q4SqNSCMcSDTiRvtQ61o48xlnoiRN3C4NHSXBotB3wmcJ9p+dZttAeW04NDnvaO6rvxy9voIhF&#10;tawOtzCvrlJc3bvsw8Ua8/Y67laghEb5F/+5P2yanxeLHH7fSTfo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EWBwgAAAN4AAAAPAAAAAAAAAAAAAAAAAJgCAABkcnMvZG93&#10;bnJldi54bWxQSwUGAAAAAAQABAD1AAAAhwMAAAAA&#10;" path="m,208661l548132,e" filled="f" strokecolor="#5b9ad5" strokeweight=".8pt">
                  <v:path arrowok="t" textboxrect="0,0,548132,208661"/>
                </v:shape>
                <v:shape id="Shape 11362" o:spid="_x0000_s1313" style="position:absolute;left:41932;top:16621;width:7379;height:1213;visibility:visible;mso-wrap-style:square;v-text-anchor:top" coordsize="737870,121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oviMYA&#10;AADeAAAADwAAAGRycy9kb3ducmV2LnhtbERPTWvCQBC9F/wPywi91Y2xFYlugliaCnoxevA4ZKdJ&#10;aHY2ZLcm9dd3C4Xe5vE+Z5ONphU36l1jWcF8FoEgLq1uuFJwOb89rUA4j6yxtUwKvslBlk4eNpho&#10;O/CJboWvRAhhl6CC2vsukdKVNRl0M9sRB+7D9gZ9gH0ldY9DCDetjKNoKQ02HBpq7GhXU/lZfBkF&#10;+f56cDEfnw8L/X69vN7z+0sRK/U4HbdrEJ5G/y/+c+91mD9fLGP4fSfc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oviMYAAADeAAAADwAAAAAAAAAAAAAAAACYAgAAZHJz&#10;L2Rvd25yZXYueG1sUEsFBgAAAAAEAAQA9QAAAIsDAAAAAA==&#10;" path="m737870,l,121285e" filled="f" strokecolor="#5b9ad5" strokeweight=".8pt">
                  <v:path arrowok="t" textboxrect="0,0,737870,121285"/>
                </v:shape>
                <v:shape id="Shape 11363" o:spid="_x0000_s1314" style="position:absolute;left:16817;top:18156;width:8839;height:2158;visibility:visible;mso-wrap-style:square;v-text-anchor:top" coordsize="461264,136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7LycUA&#10;AADeAAAADwAAAGRycy9kb3ducmV2LnhtbERPzWrCQBC+C32HZQq9SN1YMUp0lSIIPfRQjQ8wzY7Z&#10;0Oxs3N3E9O27hUJv8/H9znY/2lYM5EPjWMF8loEgrpxuuFZwKY/PaxAhImtsHZOCbwqw3z1Mtlho&#10;d+cTDedYixTCoUAFJsaukDJUhiyGmeuIE3d13mJM0NdSe7yncNvKlyzLpcWGU4PBjg6Gqq9zbxV8&#10;XBt/a3PXD+XyZlb+sy/f66lST4/j6wZEpDH+i//cbzrNny/yBfy+k26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svJxQAAAN4AAAAPAAAAAAAAAAAAAAAAAJgCAABkcnMv&#10;ZG93bnJldi54bWxQSwUGAAAAAAQABAD1AAAAigMAAAAA&#10;" path="m,22860l2413,13843,8763,6604,18415,1905,30607,,430657,r12192,1905l452501,6604r6350,7239l461264,22860r,90551l458851,122555r-6350,7239l442849,134493r-12192,1778l30607,136271,18415,134493,8763,129794,2413,122555,,113411,,22860xe" filled="f" strokecolor="red" strokeweight=".8pt">
                  <v:path arrowok="t" textboxrect="0,0,461264,136271"/>
                </v:shape>
                <v:shape id="Picture 11365" o:spid="_x0000_s1315" type="#_x0000_t75" style="position:absolute;left:44786;top:17900;width:1024;height: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RAJHFAAAA3gAAAA8AAABkcnMvZG93bnJldi54bWxET9tqwkAQfS/4D8sIfasbLUaJWUUsbYX6&#10;4O0DhuwkG8zOhuxWU7++Wyj4NodznXzV20ZcqfO1YwXjUQKCuHC65krB+fT+MgfhA7LGxjEp+CEP&#10;q+XgKcdMuxsf6HoMlYgh7DNUYEJoMyl9YciiH7mWOHKl6yyGCLtK6g5vMdw2cpIkqbRYc2ww2NLG&#10;UHE5flsFs/vua/+2vctyJyefH2k6Nca2Sj0P+/UCRKA+PMT/7q2O88ev6RT+3ok3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0QCRxQAAAN4AAAAPAAAAAAAAAAAAAAAA&#10;AJ8CAABkcnMvZG93bnJldi54bWxQSwUGAAAAAAQABAD3AAAAkQMAAAAA&#10;">
                  <v:imagedata r:id="rId101" o:title=""/>
                </v:shape>
                <v:shape id="Shape 460764" o:spid="_x0000_s1316" style="position:absolute;left:42892;top:6065;width:10060;height:4166;visibility:visible;mso-wrap-style:square;v-text-anchor:top" coordsize="1005993,416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VPMcA&#10;AADfAAAADwAAAGRycy9kb3ducmV2LnhtbESPQWvCQBSE7wX/w/KE3upGkdSmboIIhban1oheX7Ov&#10;2WD2bciumvrr3YLgcZiZb5hlMdhWnKj3jWMF00kCgrhyuuFawbZ8e1qA8AFZY+uYFPyRhyIfPSwx&#10;0+7M33TahFpECPsMFZgQukxKXxmy6CeuI47er+sthij7WuoezxFuWzlLklRabDguGOxobag6bI5W&#10;wX73ossvWR+nH3uz+DE7Hy6fXqnH8bB6BRFoCPfwrf2uFczT5Dmdw/+f+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fFTzHAAAA3wAAAA8AAAAAAAAAAAAAAAAAmAIAAGRy&#10;cy9kb3ducmV2LnhtbFBLBQYAAAAABAAEAPUAAACMAwAAAAA=&#10;" path="m,l1005993,r,416611l,416611,,e" fillcolor="#5b9ad5" stroked="f" strokeweight="0">
                  <v:path arrowok="t" textboxrect="0,0,1005993,416611"/>
                </v:shape>
                <v:shape id="Shape 11367" o:spid="_x0000_s1317" style="position:absolute;left:42888;top:6065;width:10060;height:4166;visibility:visible;mso-wrap-style:square;v-text-anchor:top" coordsize="1005967,41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VB8MA&#10;AADeAAAADwAAAGRycy9kb3ducmV2LnhtbERPTYvCMBC9C/sfwgh707SK7lKNIguCe/BQLSx7G5qx&#10;rTaT0kRb/70RBG/zeJ+zXPemFjdqXWVZQTyOQBDnVldcKMiO29E3COeRNdaWScGdHKxXH4MlJtp2&#10;nNLt4AsRQtglqKD0vkmkdHlJBt3YNsSBO9nWoA+wLaRusQvhppaTKJpLgxWHhhIb+ikpvxyuRoHd&#10;p/Xm6rJ/Gd/pL+1m2fm3uSj1Oew3CxCeev8Wv9w7HebH0/kXPN8JN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RVB8MAAADeAAAADwAAAAAAAAAAAAAAAACYAgAAZHJzL2Rv&#10;d25yZXYueG1sUEsFBgAAAAAEAAQA9QAAAIgDAAAAAA==&#10;" path="m,416560r1005967,l1005967,,,,,416560xe" filled="f" strokecolor="#40709b" strokeweight="1pt">
                  <v:path arrowok="t" textboxrect="0,0,1005967,416560"/>
                </v:shape>
                <v:shape id="Shape 11368" o:spid="_x0000_s1318" style="position:absolute;left:42047;top:6065;width:0;height:4166;visibility:visible;mso-wrap-style:square;v-text-anchor:top" coordsize="0,416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sYA&#10;AADeAAAADwAAAGRycy9kb3ducmV2LnhtbESPQU/CQBCF7yb+h82YeJNtS0KgshACweARFM9jd2gb&#10;u7NNd4T6752DibeZvDfvfbNcj6EzVxpSG9lBPsnAEFfRt1w7eH/bP83BJEH22EUmBz+UYL26v1ti&#10;6eONj3Q9SW00hFOJDhqRvrQ2VQ0FTJPYE6t2iUNA0XWorR/wpuGhs0WWzWzAlrWhwZ62DVVfp+/g&#10;YMHTfHfcXKQ454e9vL58fPbzwrnHh3HzDEZolH/z3/XBK34+nSmvvqMz2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mNsYAAADeAAAADwAAAAAAAAAAAAAAAACYAgAAZHJz&#10;L2Rvd25yZXYueG1sUEsFBgAAAAAEAAQA9QAAAIsDAAAAAA==&#10;" path="m,l,416560e" filled="f" strokecolor="#40709b" strokeweight="1pt">
                  <v:path arrowok="t" textboxrect="0,0,0,416560"/>
                </v:shape>
                <v:shape id="Shape 11369" o:spid="_x0000_s1319" style="position:absolute;left:41213;top:6847;width:4126;height:10934;visibility:visible;mso-wrap-style:square;v-text-anchor:top" coordsize="412623,1093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98sQA&#10;AADeAAAADwAAAGRycy9kb3ducmV2LnhtbERP32vCMBB+H/g/hBP2NtNuUGY1im7IBsJgXcHXozmb&#10;YnOpTVbrf28GA9/u4/t5y/VoWzFQ7xvHCtJZAoK4crrhWkH5s3t6BeEDssbWMSm4kof1avKwxFy7&#10;C3/TUIRaxBD2OSowIXS5lL4yZNHPXEccuaPrLYYI+1rqHi8x3LbyOUkyabHh2GCwozdD1an4tQp4&#10;X2bj+/WwM/X2PGRf3ekjnZdKPU7HzQJEoDHcxf/uTx3npy/ZHP7ei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7ffLEAAAA3gAAAA8AAAAAAAAAAAAAAAAAmAIAAGRycy9k&#10;b3ducmV2LnhtbFBLBQYAAAAABAAEAPUAAACJAwAAAAA=&#10;" path="m83439,l,,,338328r412623,755015e" filled="f" strokecolor="#40709b" strokeweight="1pt">
                  <v:path arrowok="t" textboxrect="0,0,412623,1093343"/>
                </v:shape>
                <v:shape id="Picture 11371" o:spid="_x0000_s1320" type="#_x0000_t75" style="position:absolute;left:44071;top:6503;width:7802;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ajAfEAAAA3gAAAA8AAABkcnMvZG93bnJldi54bWxET9tKw0AQfRf6D8sUfBG7SQVbY7ellAq+&#10;aG9+wJCdJqHZ2SU7TePfu4Lg2xzOdRarwbWqpy42ng3kkwwUceltw5WBr9Pb4xxUFGSLrWcy8E0R&#10;VsvR3QIL6298oP4olUohHAs0UIuEQutY1uQwTnwgTtzZdw4lwa7StsNbCnetnmbZs3bYcGqoMdCm&#10;pvJyvDoDMrw8HHZtiNvZ6aOf7kP1eZW1MffjYf0KSmiQf/Gf+92m+fnTLIffd9INev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0ajAfEAAAA3gAAAA8AAAAAAAAAAAAAAAAA&#10;nwIAAGRycy9kb3ducmV2LnhtbFBLBQYAAAAABAAEAPcAAACQAwAAAAA=&#10;">
                  <v:imagedata r:id="rId102" o:title=""/>
                </v:shape>
                <v:rect id="Rectangle 11372" o:spid="_x0000_s1321" style="position:absolute;left:44519;top:6345;width:906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qecQA&#10;AADeAAAADwAAAGRycy9kb3ducmV2LnhtbERPS4vCMBC+C/sfwix401QFH9Uosip69LHg7m1oxrZs&#10;MylNtNVfbwRhb/PxPWe2aEwhblS53LKCXjcCQZxYnXOq4Pu06YxBOI+ssbBMCu7kYDH/aM0w1rbm&#10;A92OPhUhhF2MCjLvy1hKl2Rk0HVtSRy4i60M+gCrVOoK6xBuCtmPoqE0mHNoyLCkr4ySv+PVKNiO&#10;y+XPzj7qtFj/bs/782R1mnil2p/NcgrCU+P/xW/3Tof5vcGo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Pann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rPr>
                          <w:t>Masshtab</w:t>
                        </w:r>
                      </w:p>
                    </w:txbxContent>
                  </v:textbox>
                </v:rect>
                <v:rect id="Rectangle 11373" o:spid="_x0000_s1322" style="position:absolute;left:51349;top:6345;width:119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P4sQA&#10;AADeAAAADwAAAGRycy9kb3ducmV2LnhtbERPS4vCMBC+C/sfwix401QFH9Uosip69LHg7m1oxrZs&#10;MylNtNVfbwRhb/PxPWe2aEwhblS53LKCXjcCQZxYnXOq4Pu06YxBOI+ssbBMCu7kYDH/aM0w1rbm&#10;A92OPhUhhF2MCjLvy1hKl2Rk0HVtSRy4i60M+gCrVOoK6xBuCtmPoqE0mHNoyLCkr4ySv+PVKNiO&#10;y+XPzj7qtFj/bs/782R1mnil2p/NcgrCU+P/xW/3Tof5vcF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Dz+L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rPr>
                          <w:t xml:space="preserve"> </w:t>
                        </w:r>
                      </w:p>
                    </w:txbxContent>
                  </v:textbox>
                </v:rect>
                <v:rect id="Rectangle 11374" o:spid="_x0000_s1323" style="position:absolute;left:47262;top:8083;width:1829;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XlsYA&#10;AADeAAAADwAAAGRycy9kb3ducmV2LnhtbERPTWvCQBC9F/oflin0VjdaqR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XlsYAAADeAAAADwAAAAAAAAAAAAAAAACYAgAAZHJz&#10;L2Rvd25yZXYueG1sUEsFBgAAAAAEAAQA9QAAAIsDAAAAAA==&#10;" filled="f" stroked="f">
                  <v:textbox inset="0,0,0,0">
                    <w:txbxContent>
                      <w:p w:rsidR="008D3E2E" w:rsidRDefault="008D3E2E">
                        <w:pPr>
                          <w:spacing w:after="160" w:line="259" w:lineRule="auto"/>
                          <w:ind w:left="0" w:right="0" w:firstLine="0"/>
                          <w:jc w:val="left"/>
                        </w:pPr>
                        <w:r>
                          <w:rPr>
                            <w:color w:val="FFFFFF"/>
                          </w:rPr>
                          <w:t>ni</w:t>
                        </w:r>
                      </w:p>
                    </w:txbxContent>
                  </v:textbox>
                </v:rect>
                <v:rect id="Rectangle 11375" o:spid="_x0000_s1324" style="position:absolute;left:48634;top:8083;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8D3E2E" w:rsidRDefault="008D3E2E">
                        <w:pPr>
                          <w:spacing w:after="160" w:line="259" w:lineRule="auto"/>
                          <w:ind w:left="0" w:right="0" w:firstLine="0"/>
                          <w:jc w:val="left"/>
                        </w:pPr>
                        <w:r>
                          <w:t xml:space="preserve"> </w:t>
                        </w:r>
                      </w:p>
                    </w:txbxContent>
                  </v:textbox>
                </v:rect>
                <v:shape id="Picture 11377" o:spid="_x0000_s1325" type="#_x0000_t75" style="position:absolute;left:17705;top:19396;width:2957;height: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kuzHAAAA3gAAAA8AAABkcnMvZG93bnJldi54bWxET9tqwkAQfS/4D8sIfasb23pp6iqlUihU&#10;QY0gfZtmxySYnU13tyb9+25B8G0O5zqzRWdqcSbnK8sKhoMEBHFudcWFgn32djcF4QOyxtoyKfgl&#10;D4t572aGqbYtb+m8C4WIIexTVFCG0KRS+rwkg35gG+LIHa0zGCJ0hdQO2xhuanmfJGNpsOLYUGJD&#10;ryXlp92PUdCMPvPvVbFcZ49tuzl8LT+ebOaUuu13L88gAnXhKr6433WcP3yYTOD/nXiDnP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6kuzHAAAA3gAAAA8AAAAAAAAAAAAA&#10;AAAAnwIAAGRycy9kb3ducmV2LnhtbFBLBQYAAAAABAAEAPcAAACTAwAAAAA=&#10;">
                  <v:imagedata r:id="rId103" o:title=""/>
                </v:shape>
                <v:rect id="Rectangle 11378" o:spid="_x0000_s1326" style="position:absolute;left:17714;top:19296;width:154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8D3E2E" w:rsidRDefault="008D3E2E">
                        <w:pPr>
                          <w:spacing w:after="160" w:line="259" w:lineRule="auto"/>
                          <w:ind w:left="0" w:right="0" w:firstLine="0"/>
                          <w:jc w:val="left"/>
                        </w:pPr>
                        <w:r>
                          <w:rPr>
                            <w:sz w:val="18"/>
                          </w:rPr>
                          <w:t>10</w:t>
                        </w:r>
                      </w:p>
                    </w:txbxContent>
                  </v:textbox>
                </v:rect>
                <v:rect id="Rectangle 11379" o:spid="_x0000_s1327" style="position:absolute;left:18872;top:19296;width:51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lang w:val="en-US"/>
        </w:rPr>
      </w:pPr>
      <w:proofErr w:type="gramStart"/>
      <w:r w:rsidRPr="00D91044">
        <w:rPr>
          <w:color w:val="auto"/>
          <w:szCs w:val="28"/>
          <w:lang w:val="en-US"/>
        </w:rPr>
        <w:t>uchun</w:t>
      </w:r>
      <w:proofErr w:type="gramEnd"/>
      <w:r w:rsidRPr="00D91044">
        <w:rPr>
          <w:color w:val="auto"/>
          <w:szCs w:val="28"/>
          <w:lang w:val="en-US"/>
        </w:rPr>
        <w:t xml:space="preserve"> </w:t>
      </w:r>
      <w:r w:rsidRPr="00D91044">
        <w:rPr>
          <w:b/>
          <w:color w:val="auto"/>
          <w:szCs w:val="28"/>
          <w:lang w:val="en-US"/>
        </w:rPr>
        <w:t>C</w:t>
      </w:r>
      <w:r w:rsidRPr="00D91044">
        <w:rPr>
          <w:b/>
          <w:color w:val="auto"/>
          <w:szCs w:val="28"/>
        </w:rPr>
        <w:t>т</w:t>
      </w:r>
      <w:r w:rsidRPr="00D91044">
        <w:rPr>
          <w:b/>
          <w:color w:val="auto"/>
          <w:szCs w:val="28"/>
          <w:lang w:val="en-US"/>
        </w:rPr>
        <w:t>py</w:t>
      </w:r>
      <w:r w:rsidRPr="00D91044">
        <w:rPr>
          <w:b/>
          <w:color w:val="auto"/>
          <w:szCs w:val="28"/>
        </w:rPr>
        <w:t>кт</w:t>
      </w:r>
      <w:r w:rsidRPr="00D91044">
        <w:rPr>
          <w:b/>
          <w:color w:val="auto"/>
          <w:szCs w:val="28"/>
          <w:lang w:val="en-US"/>
        </w:rPr>
        <w:t xml:space="preserve">ypa </w:t>
      </w:r>
      <w:r w:rsidRPr="00D91044">
        <w:rPr>
          <w:color w:val="auto"/>
          <w:szCs w:val="28"/>
          <w:lang w:val="en-US"/>
        </w:rPr>
        <w:t>(7-rasmda barcha ko‘rinish tartiblari tugmalari, instrumentlar tasmasining pe</w:t>
      </w:r>
      <w:r w:rsidRPr="00D91044">
        <w:rPr>
          <w:color w:val="auto"/>
          <w:szCs w:val="28"/>
        </w:rPr>
        <w:t>жимы</w:t>
      </w:r>
      <w:r w:rsidRPr="00D91044">
        <w:rPr>
          <w:color w:val="auto"/>
          <w:szCs w:val="28"/>
          <w:lang w:val="en-US"/>
        </w:rPr>
        <w:t xml:space="preserve"> qismida keltirilgan) ko‘rinish tartibi mavjud. Ushbu </w:t>
      </w:r>
      <w:proofErr w:type="gramStart"/>
      <w:r w:rsidRPr="00D91044">
        <w:rPr>
          <w:color w:val="auto"/>
          <w:szCs w:val="28"/>
          <w:lang w:val="en-US"/>
        </w:rPr>
        <w:t>ko‘rinish</w:t>
      </w:r>
      <w:proofErr w:type="gramEnd"/>
      <w:r w:rsidRPr="00D91044">
        <w:rPr>
          <w:color w:val="auto"/>
          <w:szCs w:val="28"/>
          <w:lang w:val="en-US"/>
        </w:rPr>
        <w:t xml:space="preserve"> tartibida siz hujjatning tuzilish tartibi bilan, darajalarga bo‘lib ishlashingiz mumkin (10-rasmda undan foydalangandagi ko‘rinish keltirilgan).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4395012C" wp14:editId="465AC1F0">
                <wp:extent cx="2610231" cy="1295485"/>
                <wp:effectExtent l="0" t="0" r="0" b="0"/>
                <wp:docPr id="394680" name="Group 394680"/>
                <wp:cNvGraphicFramePr/>
                <a:graphic xmlns:a="http://schemas.openxmlformats.org/drawingml/2006/main">
                  <a:graphicData uri="http://schemas.microsoft.com/office/word/2010/wordprocessingGroup">
                    <wpg:wgp>
                      <wpg:cNvGrpSpPr/>
                      <wpg:grpSpPr>
                        <a:xfrm>
                          <a:off x="0" y="0"/>
                          <a:ext cx="2610231" cy="1295485"/>
                          <a:chOff x="0" y="0"/>
                          <a:chExt cx="2610231" cy="1295485"/>
                        </a:xfrm>
                      </wpg:grpSpPr>
                      <wps:wsp>
                        <wps:cNvPr id="11277" name="Rectangle 11277"/>
                        <wps:cNvSpPr/>
                        <wps:spPr>
                          <a:xfrm>
                            <a:off x="2566035" y="1099786"/>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81" name="Picture 11381"/>
                          <pic:cNvPicPr/>
                        </pic:nvPicPr>
                        <pic:blipFill>
                          <a:blip r:embed="rId104"/>
                          <a:stretch>
                            <a:fillRect/>
                          </a:stretch>
                        </pic:blipFill>
                        <pic:spPr>
                          <a:xfrm>
                            <a:off x="31750" y="29210"/>
                            <a:ext cx="2491740" cy="1037590"/>
                          </a:xfrm>
                          <a:prstGeom prst="rect">
                            <a:avLst/>
                          </a:prstGeom>
                        </pic:spPr>
                      </pic:pic>
                      <wps:wsp>
                        <wps:cNvPr id="11382" name="Shape 11382"/>
                        <wps:cNvSpPr/>
                        <wps:spPr>
                          <a:xfrm>
                            <a:off x="1023620" y="473711"/>
                            <a:ext cx="1295400" cy="190500"/>
                          </a:xfrm>
                          <a:custGeom>
                            <a:avLst/>
                            <a:gdLst/>
                            <a:ahLst/>
                            <a:cxnLst/>
                            <a:rect l="0" t="0" r="0" b="0"/>
                            <a:pathLst>
                              <a:path w="1295400" h="190500">
                                <a:moveTo>
                                  <a:pt x="0" y="190500"/>
                                </a:moveTo>
                                <a:lnTo>
                                  <a:pt x="1295400" y="190500"/>
                                </a:lnTo>
                                <a:lnTo>
                                  <a:pt x="129540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384" name="Picture 11384"/>
                          <pic:cNvPicPr/>
                        </pic:nvPicPr>
                        <pic:blipFill>
                          <a:blip r:embed="rId105"/>
                          <a:stretch>
                            <a:fillRect/>
                          </a:stretch>
                        </pic:blipFill>
                        <pic:spPr>
                          <a:xfrm>
                            <a:off x="1783080" y="854710"/>
                            <a:ext cx="759460" cy="377190"/>
                          </a:xfrm>
                          <a:prstGeom prst="rect">
                            <a:avLst/>
                          </a:prstGeom>
                        </pic:spPr>
                      </pic:pic>
                      <wps:wsp>
                        <wps:cNvPr id="11385" name="Shape 11385"/>
                        <wps:cNvSpPr/>
                        <wps:spPr>
                          <a:xfrm>
                            <a:off x="1859280" y="908050"/>
                            <a:ext cx="603250" cy="240030"/>
                          </a:xfrm>
                          <a:custGeom>
                            <a:avLst/>
                            <a:gdLst/>
                            <a:ahLst/>
                            <a:cxnLst/>
                            <a:rect l="0" t="0" r="0" b="0"/>
                            <a:pathLst>
                              <a:path w="603250" h="240030">
                                <a:moveTo>
                                  <a:pt x="0" y="40005"/>
                                </a:moveTo>
                                <a:lnTo>
                                  <a:pt x="3175" y="24765"/>
                                </a:lnTo>
                                <a:lnTo>
                                  <a:pt x="11430" y="12065"/>
                                </a:lnTo>
                                <a:lnTo>
                                  <a:pt x="24130" y="3175"/>
                                </a:lnTo>
                                <a:lnTo>
                                  <a:pt x="40005" y="0"/>
                                </a:lnTo>
                                <a:lnTo>
                                  <a:pt x="563245" y="0"/>
                                </a:lnTo>
                                <a:lnTo>
                                  <a:pt x="579120" y="3175"/>
                                </a:lnTo>
                                <a:lnTo>
                                  <a:pt x="591820" y="12065"/>
                                </a:lnTo>
                                <a:lnTo>
                                  <a:pt x="600075" y="24765"/>
                                </a:lnTo>
                                <a:lnTo>
                                  <a:pt x="603250" y="40005"/>
                                </a:lnTo>
                                <a:lnTo>
                                  <a:pt x="603250" y="200025"/>
                                </a:lnTo>
                                <a:lnTo>
                                  <a:pt x="600075" y="215900"/>
                                </a:lnTo>
                                <a:lnTo>
                                  <a:pt x="591820" y="228600"/>
                                </a:lnTo>
                                <a:lnTo>
                                  <a:pt x="579120" y="236855"/>
                                </a:lnTo>
                                <a:lnTo>
                                  <a:pt x="56324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386" name="Shape 11386"/>
                        <wps:cNvSpPr/>
                        <wps:spPr>
                          <a:xfrm>
                            <a:off x="1774190" y="833120"/>
                            <a:ext cx="768350" cy="388620"/>
                          </a:xfrm>
                          <a:custGeom>
                            <a:avLst/>
                            <a:gdLst/>
                            <a:ahLst/>
                            <a:cxnLst/>
                            <a:rect l="0" t="0" r="0" b="0"/>
                            <a:pathLst>
                              <a:path w="768350" h="388620">
                                <a:moveTo>
                                  <a:pt x="0" y="388620"/>
                                </a:moveTo>
                                <a:lnTo>
                                  <a:pt x="768350" y="388620"/>
                                </a:lnTo>
                                <a:lnTo>
                                  <a:pt x="7683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387" name="Shape 11387"/>
                        <wps:cNvSpPr/>
                        <wps:spPr>
                          <a:xfrm>
                            <a:off x="633730" y="283211"/>
                            <a:ext cx="347980" cy="485139"/>
                          </a:xfrm>
                          <a:custGeom>
                            <a:avLst/>
                            <a:gdLst/>
                            <a:ahLst/>
                            <a:cxnLst/>
                            <a:rect l="0" t="0" r="0" b="0"/>
                            <a:pathLst>
                              <a:path w="347980" h="485139">
                                <a:moveTo>
                                  <a:pt x="0" y="485139"/>
                                </a:moveTo>
                                <a:lnTo>
                                  <a:pt x="347980" y="485139"/>
                                </a:lnTo>
                                <a:lnTo>
                                  <a:pt x="34798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1388" name="Shape 11388"/>
                        <wps:cNvSpPr/>
                        <wps:spPr>
                          <a:xfrm>
                            <a:off x="0" y="0"/>
                            <a:ext cx="2540000" cy="1228090"/>
                          </a:xfrm>
                          <a:custGeom>
                            <a:avLst/>
                            <a:gdLst/>
                            <a:ahLst/>
                            <a:cxnLst/>
                            <a:rect l="0" t="0" r="0" b="0"/>
                            <a:pathLst>
                              <a:path w="2540000" h="1228090">
                                <a:moveTo>
                                  <a:pt x="0" y="1228090"/>
                                </a:moveTo>
                                <a:lnTo>
                                  <a:pt x="2540000" y="1228090"/>
                                </a:lnTo>
                                <a:lnTo>
                                  <a:pt x="254000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390" name="Picture 11390"/>
                          <pic:cNvPicPr/>
                        </pic:nvPicPr>
                        <pic:blipFill>
                          <a:blip r:embed="rId106"/>
                          <a:stretch>
                            <a:fillRect/>
                          </a:stretch>
                        </pic:blipFill>
                        <pic:spPr>
                          <a:xfrm>
                            <a:off x="1780540" y="837312"/>
                            <a:ext cx="752856" cy="384048"/>
                          </a:xfrm>
                          <a:prstGeom prst="rect">
                            <a:avLst/>
                          </a:prstGeom>
                        </pic:spPr>
                      </pic:pic>
                      <wps:wsp>
                        <wps:cNvPr id="11391" name="Rectangle 11391"/>
                        <wps:cNvSpPr/>
                        <wps:spPr>
                          <a:xfrm>
                            <a:off x="1782318" y="848304"/>
                            <a:ext cx="35471" cy="157067"/>
                          </a:xfrm>
                          <a:prstGeom prst="rect">
                            <a:avLst/>
                          </a:prstGeom>
                          <a:ln>
                            <a:noFill/>
                          </a:ln>
                        </wps:spPr>
                        <wps:txbx>
                          <w:txbxContent>
                            <w:p w:rsidR="008D3E2E" w:rsidRDefault="008D3E2E">
                              <w:pPr>
                                <w:spacing w:after="160" w:line="259" w:lineRule="auto"/>
                                <w:ind w:left="0" w:right="0" w:firstLine="0"/>
                                <w:jc w:val="left"/>
                              </w:pPr>
                              <w:r>
                                <w:rPr>
                                  <w:sz w:val="17"/>
                                </w:rPr>
                                <w:t xml:space="preserve"> </w:t>
                              </w:r>
                            </w:p>
                          </w:txbxContent>
                        </wps:txbx>
                        <wps:bodyPr horzOverflow="overflow" vert="horz" lIns="0" tIns="0" rIns="0" bIns="0" rtlCol="0">
                          <a:noAutofit/>
                        </wps:bodyPr>
                      </wps:wsp>
                      <wps:wsp>
                        <wps:cNvPr id="11392" name="Rectangle 11392"/>
                        <wps:cNvSpPr/>
                        <wps:spPr>
                          <a:xfrm>
                            <a:off x="1977390" y="971221"/>
                            <a:ext cx="154046" cy="170529"/>
                          </a:xfrm>
                          <a:prstGeom prst="rect">
                            <a:avLst/>
                          </a:prstGeom>
                          <a:ln>
                            <a:noFill/>
                          </a:ln>
                        </wps:spPr>
                        <wps:txbx>
                          <w:txbxContent>
                            <w:p w:rsidR="008D3E2E" w:rsidRDefault="008D3E2E">
                              <w:pPr>
                                <w:spacing w:after="160" w:line="259" w:lineRule="auto"/>
                                <w:ind w:left="0" w:right="0" w:firstLine="0"/>
                                <w:jc w:val="left"/>
                              </w:pPr>
                              <w:r>
                                <w:rPr>
                                  <w:sz w:val="18"/>
                                </w:rPr>
                                <w:t>11</w:t>
                              </w:r>
                            </w:p>
                          </w:txbxContent>
                        </wps:txbx>
                        <wps:bodyPr horzOverflow="overflow" vert="horz" lIns="0" tIns="0" rIns="0" bIns="0" rtlCol="0">
                          <a:noAutofit/>
                        </wps:bodyPr>
                      </wps:wsp>
                      <wps:wsp>
                        <wps:cNvPr id="11393" name="Rectangle 11393"/>
                        <wps:cNvSpPr/>
                        <wps:spPr>
                          <a:xfrm>
                            <a:off x="2093214" y="971221"/>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1394" name="Rectangle 11394"/>
                        <wps:cNvSpPr/>
                        <wps:spPr>
                          <a:xfrm>
                            <a:off x="2129790" y="971221"/>
                            <a:ext cx="297745"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1395" name="Rectangle 11395"/>
                        <wps:cNvSpPr/>
                        <wps:spPr>
                          <a:xfrm>
                            <a:off x="2352294" y="97122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680" o:spid="_x0000_s1328" style="width:205.55pt;height:102pt;mso-position-horizontal-relative:char;mso-position-vertical-relative:line" coordsize="26102,129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P/2VBLAwQKAAAAAAAAACEA2mdWKNcmAADXJgAAFAAAAGRycy9tZWRpYS9pbWFnZTEuanBn/9j/&#10;4AAQSkZJRgABAQEAYABgAAD/2wBDAAMCAgMCAgMDAwMEAwMEBQgFBQQEBQoHBwYIDAoMDAsKCwsN&#10;DhIQDQ4RDgsLEBYQERMUFRUVDA8XGBYUGBIUFRT/2wBDAQMEBAUEBQkFBQkUDQsNFBQUFBQUFBQU&#10;FBQUFBQUFBQUFBQUFBQUFBQUFBQUFBQUFBQUFBQUFBQUFBQUFBQUFBT/wAARCAB6AQ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">
                <v:rect id="Rectangle 11277" o:spid="_x0000_s1329" style="position:absolute;left:25660;top:10997;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nGfMUA&#10;AADeAAAADwAAAGRycy9kb3ducmV2LnhtbERPTWvCQBC9C/0Pywi9mU08VI2uEtqKHlstRG9DdkyC&#10;2dmQXU3aX98tCL3N433OajOYRtypc7VlBUkUgyAurK65VPB13E7mIJxH1thYJgXf5GCzfhqtMNW2&#10;50+6H3wpQgi7FBVU3replK6oyKCLbEscuIvtDPoAu1LqDvsQbho5jeMXabDm0FBhS68VFdfDzSjY&#10;zdvstLc/fdm8n3f5R754Oy68Us/jIVuC8DT4f/HDvddhfjKd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2cZ8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Picture 11381" o:spid="_x0000_s1330" type="#_x0000_t75" style="position:absolute;left:317;top:292;width:24917;height:10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KcIDEAAAA3gAAAA8AAABkcnMvZG93bnJldi54bWxET01rwkAQvRf6H5YpeKubtGIlZiOhUAgi&#10;BbV6HrPTJDQ7G7JrjP++Kwje5vE+J12NphUD9a6xrCCeRiCIS6sbrhT87L9eFyCcR9bYWiYFV3Kw&#10;yp6fUky0vfCWhp2vRAhhl6CC2vsukdKVNRl0U9sRB+7X9gZ9gH0ldY+XEG5a+RZFc2mw4dBQY0ef&#10;NZV/u7NRUAzD0a2/5cdmf/DnU5nP1jkXSk1exnwJwtPoH+K7u9Bhfvy+iOH2TrhB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aKcIDEAAAA3gAAAA8AAAAAAAAAAAAAAAAA&#10;nwIAAGRycy9kb3ducmV2LnhtbFBLBQYAAAAABAAEAPcAAACQAwAAAAA=&#10;">
                  <v:imagedata r:id="rId107" o:title=""/>
                </v:shape>
                <v:shape id="Shape 11382" o:spid="_x0000_s1331" style="position:absolute;left:10236;top:4737;width:12954;height:1905;visibility:visible;mso-wrap-style:square;v-text-anchor:top" coordsize="1295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epucUA&#10;AADeAAAADwAAAGRycy9kb3ducmV2LnhtbERPS2sCMRC+C/0PYQq9abIKIqtRpFCwpZT6OngbN+Nm&#10;cTNZNum6/fdNQfA2H99zFqve1aKjNlSeNWQjBYK48KbiUsNh/zacgQgR2WDtmTT8UoDV8mmwwNz4&#10;G2+p28VSpBAOOWqwMTa5lKGw5DCMfEOcuItvHcYE21KaFm8p3NVyrNRUOqw4NVhs6NVScd39OA2f&#10;H2rafJ9Pe9VNjpfTu/VfXbbR+uW5X89BROrjQ3x3b0yan01mY/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6m5xQAAAN4AAAAPAAAAAAAAAAAAAAAAAJgCAABkcnMv&#10;ZG93bnJldi54bWxQSwUGAAAAAAQABAD1AAAAigMAAAAA&#10;" path="m,190500r1295400,l1295400,,,,,190500xe" filled="f" strokecolor="red" strokeweight=".8pt">
                  <v:stroke miterlimit="66585f" joinstyle="miter"/>
                  <v:path arrowok="t" textboxrect="0,0,1295400,190500"/>
                </v:shape>
                <v:shape id="Picture 11384" o:spid="_x0000_s1332" type="#_x0000_t75" style="position:absolute;left:17830;top:8547;width:7595;height:3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a2YbEAAAA3gAAAA8AAABkcnMvZG93bnJldi54bWxET0uLwjAQvgv+hzCCF9FUdxWpRhFBdr2t&#10;DwRvQzO2xWZSm6jt/nqzsOBtPr7nzJe1KcSDKpdbVjAcRCCIE6tzThUcD5v+FITzyBoLy6SgIQfL&#10;Rbs1x1jbJ+/osfepCCHsYlSQeV/GUrokI4NuYEviwF1sZdAHWKVSV/gM4aaQoyiaSIM5h4YMS1pn&#10;lFz3d6Pg5/Y74q/8nN5db7ytT83RXJpIqW6nXs1AeKr9W/zv/tZh/vBj+gl/74Qb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a2YbEAAAA3gAAAA8AAAAAAAAAAAAAAAAA&#10;nwIAAGRycy9kb3ducmV2LnhtbFBLBQYAAAAABAAEAPcAAACQAwAAAAA=&#10;">
                  <v:imagedata r:id="rId108" o:title=""/>
                </v:shape>
                <v:shape id="Shape 11385" o:spid="_x0000_s1333" style="position:absolute;left:18592;top:9080;width:6033;height:2400;visibility:visible;mso-wrap-style:square;v-text-anchor:top" coordsize="60325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k9FMQA&#10;AADeAAAADwAAAGRycy9kb3ducmV2LnhtbERP22oCMRB9F/yHMELfNGulVVajLEKxFKH1gvg4bMZk&#10;cTNZNlG3f98UCn2bw7nOYtW5WtypDZVnBeNRBoK49Lpio+B4eBvOQISIrLH2TAq+KcBq2e8tMNf+&#10;wTu676MRKYRDjgpsjE0uZSgtOQwj3xAn7uJbhzHB1kjd4iOFu1o+Z9mrdFhxarDY0NpSed3fnAJ5&#10;Lk+3+nNqNjuy2/h1KD7MtlDqadAVcxCRuvgv/nO/6zR/PJm9wO876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JPRTEAAAA3gAAAA8AAAAAAAAAAAAAAAAAmAIAAGRycy9k&#10;b3ducmV2LnhtbFBLBQYAAAAABAAEAPUAAACJAwAAAAA=&#10;" path="m,40005l3175,24765,11430,12065,24130,3175,40005,,563245,r15875,3175l591820,12065r8255,12700l603250,40005r,160020l600075,215900r-8255,12700l579120,236855r-15875,3175l40005,240030,24130,236855,11430,228600,3175,215900,,200025,,40005xe" filled="f" strokecolor="red" strokeweight=".8pt">
                  <v:path arrowok="t" textboxrect="0,0,603250,240030"/>
                </v:shape>
                <v:shape id="Shape 11386" o:spid="_x0000_s1334" style="position:absolute;left:17741;top:8331;width:7684;height:3886;visibility:visible;mso-wrap-style:square;v-text-anchor:top" coordsize="768350,388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F4MYA&#10;AADeAAAADwAAAGRycy9kb3ducmV2LnhtbERP22rCQBB9L/Qflin0RXSjBZHoKlYQxLZIvfV1yE6T&#10;0OxsyE5j9Ou7hULf5nCuM1t0rlItNaH0bGA4SEARZ96WnBs4Htb9CaggyBYrz2TgSgEW8/u7GabW&#10;X/id2r3kKoZwSNFAIVKnWoesIIdh4GviyH36xqFE2OTaNniJ4a7SoyQZa4clx4YCa1oVlH3tv52B&#10;59vrx63XO53rLV23u3b55l9EjHl86JZTUEKd/Iv/3Bsb5w+fJmP4fSfeo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8F4MYAAADeAAAADwAAAAAAAAAAAAAAAACYAgAAZHJz&#10;L2Rvd25yZXYueG1sUEsFBgAAAAAEAAQA9QAAAIsDAAAAAA==&#10;" path="m,388620r768350,l768350,,,,,388620xe" filled="f" strokeweight=".8pt">
                  <v:stroke miterlimit="66585f" joinstyle="miter"/>
                  <v:path arrowok="t" textboxrect="0,0,768350,388620"/>
                </v:shape>
                <v:shape id="Shape 11387" o:spid="_x0000_s1335" style="position:absolute;left:6337;top:2832;width:3480;height:4851;visibility:visible;mso-wrap-style:square;v-text-anchor:top" coordsize="347980,485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BuvsQA&#10;AADeAAAADwAAAGRycy9kb3ducmV2LnhtbERP3U7CMBS+N+EdmkPCHXQTdTgoZDGoxHAD+gAn63Fb&#10;WE+btUB9e2tC4t358v2e1SaaXlxo8J1lBfksA0FcW91xo+Dr83W6AOEDssbeMin4IQ+b9ehuhaW2&#10;Vz7Q5RgakULYl6igDcGVUvq6JYN+Zh1x4r7tYDAkODRSD3hN4aaX91n2JA12nBpadPTSUn06no2C&#10;4jm+Vdt3WdR7/5A7dFg9xg+lJuNYLUEEiuFffHPvdJqfzxcF/L2Tb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Qbr7EAAAA3gAAAA8AAAAAAAAAAAAAAAAAmAIAAGRycy9k&#10;b3ducmV2LnhtbFBLBQYAAAAABAAEAPUAAACJAwAAAAA=&#10;" path="m,485139r347980,l347980,,,,,485139xe" filled="f" strokecolor="red" strokeweight=".8pt">
                  <v:stroke miterlimit="66585f" joinstyle="miter"/>
                  <v:path arrowok="t" textboxrect="0,0,347980,485139"/>
                </v:shape>
                <v:shape id="Shape 11388" o:spid="_x0000_s1336" style="position:absolute;width:25400;height:12280;visibility:visible;mso-wrap-style:square;v-text-anchor:top" coordsize="2540000,1228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LNscA&#10;AADeAAAADwAAAGRycy9kb3ducmV2LnhtbESPQWsCMRCF74X+hzAFbzWrQpGtUWyhVg8WXNtDb0My&#10;bpZuJssm1fXfdw5CbzO8N+99s1gNoVVn6lMT2cBkXIAittE1XBv4PL49zkGljOywjUwGrpRgtby/&#10;W2Dp4oUPdK5yrSSEU4kGfM5dqXWyngKmceyIRTvFPmCWta+16/Ei4aHV06J40gEblgaPHb16sj/V&#10;bzCw9rTbtvb0vf/6ONq0cS/vTeWNGT0M62dQmYb8b75db53gT2Zz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myzbHAAAA3gAAAA8AAAAAAAAAAAAAAAAAmAIAAGRy&#10;cy9kb3ducmV2LnhtbFBLBQYAAAAABAAEAPUAAACMAwAAAAA=&#10;" path="m,1228090r2540000,l2540000,,,,,1228090xe" filled="f" strokeweight=".8pt">
                  <v:stroke miterlimit="66585f" joinstyle="miter"/>
                  <v:path arrowok="t" textboxrect="0,0,2540000,1228090"/>
                </v:shape>
                <v:shape id="Picture 11390" o:spid="_x0000_s1337" type="#_x0000_t75" style="position:absolute;left:17805;top:8373;width:7528;height:3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oC4TIAAAA3gAAAA8AAABkcnMvZG93bnJldi54bWxEj0FrwkAQhe+C/2EZoZdSN1oQm7qKFIoe&#10;Wqjag7kN2TGJZmdDdmviv3cOBW8zzJv33rdY9a5WV2pD5dnAZJyAIs69rbgw8Hv4fJmDChHZYu2Z&#10;DNwowGo5HCwwtb7jHV33sVBiwiFFA2WMTap1yEtyGMa+IZbbybcOo6xtoW2LnZi7Wk+TZKYdViwJ&#10;JTb0UVJ+2f85A9idz1n2/bNpjs9ulm9PX+GYBWOeRv36HVSkPj7E/99bK/Unr28CIDgyg17e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6AuEyAAAAN4AAAAPAAAAAAAAAAAA&#10;AAAAAJ8CAABkcnMvZG93bnJldi54bWxQSwUGAAAAAAQABAD3AAAAlAMAAAAA&#10;">
                  <v:imagedata r:id="rId109" o:title=""/>
                </v:shape>
                <v:rect id="Rectangle 11391" o:spid="_x0000_s1338" style="position:absolute;left:17823;top:8483;width:354;height:1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ES9MUA&#10;AADeAAAADwAAAGRycy9kb3ducmV2LnhtbERPTWvCQBC9F/oflin0VjexIC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L0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7"/>
                          </w:rPr>
                          <w:t xml:space="preserve"> </w:t>
                        </w:r>
                      </w:p>
                    </w:txbxContent>
                  </v:textbox>
                </v:rect>
                <v:rect id="Rectangle 11392" o:spid="_x0000_s1339" style="position:absolute;left:19773;top:9712;width:154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Mg8QA&#10;AADeAAAADwAAAGRycy9kb3ducmV2LnhtbERPS4vCMBC+C/sfwix401QF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DjIP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11</w:t>
                        </w:r>
                      </w:p>
                    </w:txbxContent>
                  </v:textbox>
                </v:rect>
                <v:rect id="Rectangle 11393" o:spid="_x0000_s1340" style="position:absolute;left:20932;top:9712;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8pGMQA&#10;AADeAAAADwAAAGRycy9kb3ducmV2LnhtbERPS4vCMBC+C/sfwix401QF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PKRj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w:t>
                        </w:r>
                      </w:p>
                    </w:txbxContent>
                  </v:textbox>
                </v:rect>
                <v:rect id="Rectangle 11394" o:spid="_x0000_s1341" style="position:absolute;left:21297;top:9712;width:29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xbMUA&#10;AADeAAAADwAAAGRycy9kb3ducmV2LnhtbERPS2vCQBC+F/oflin0VjdaKSa6ivhAj/UB6m3Ijkkw&#10;Oxuyq4n+erdQ8DYf33NGk9aU4ka1Kywr6HYiEMSp1QVnCva75dcAhPPIGkvLpOBODibj97cRJto2&#10;vKHb1mcihLBLUEHufZVI6dKcDLqOrYgDd7a1QR9gnUldYxPCTSl7UfQjDRYcGnKsaJZTetlejYLV&#10;oJoe1/bRZOXitDr8HuL5LvZKfX600yEIT61/if/dax3md7/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5rFs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1395" o:spid="_x0000_s1342" style="position:absolute;left:23522;top:9712;width:38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oU98UA&#10;AADeAAAADwAAAGRycy9kb3ducmV2LnhtbERPS2vCQBC+F/oflin0VjdaLCa6ivhAj/UB6m3Ijkkw&#10;Oxuyq4n+erdQ8DYf33NGk9aU4ka1Kywr6HYiEMSp1QVnCva75dcAhPPIGkvLpOBODibj97cRJto2&#10;vKHb1mcihLBLUEHufZVI6dKcDLqOrYgDd7a1QR9gnUldYxPCTSl7UfQjDRYcGnKsaJZTetlejYLV&#10;oJoe1/bRZOXitDr8HuL5LvZKfX600yEIT61/if/dax3md7/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hT3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rPr>
      </w:pPr>
      <w:proofErr w:type="gramStart"/>
      <w:r w:rsidRPr="00D91044">
        <w:rPr>
          <w:color w:val="auto"/>
          <w:szCs w:val="28"/>
          <w:lang w:val="en-US"/>
        </w:rPr>
        <w:t>Bu haqida to‘liqroq tegishli mavzularimizda to‘xtalamiz.</w:t>
      </w:r>
      <w:proofErr w:type="gramEnd"/>
      <w:r w:rsidRPr="00D91044">
        <w:rPr>
          <w:color w:val="auto"/>
          <w:szCs w:val="28"/>
          <w:lang w:val="en-US"/>
        </w:rPr>
        <w:t xml:space="preserve"> Keyingi </w:t>
      </w:r>
      <w:proofErr w:type="gramStart"/>
      <w:r w:rsidRPr="00D91044">
        <w:rPr>
          <w:color w:val="auto"/>
          <w:szCs w:val="28"/>
          <w:lang w:val="en-US"/>
        </w:rPr>
        <w:t>ko‘rinish</w:t>
      </w:r>
      <w:proofErr w:type="gramEnd"/>
      <w:r w:rsidRPr="00D91044">
        <w:rPr>
          <w:color w:val="auto"/>
          <w:szCs w:val="28"/>
          <w:lang w:val="en-US"/>
        </w:rPr>
        <w:t xml:space="preserve"> tartibiga to‘xtalsak. Faqat asosiy </w:t>
      </w:r>
      <w:r w:rsidRPr="00D91044">
        <w:rPr>
          <w:color w:val="auto"/>
          <w:szCs w:val="28"/>
        </w:rPr>
        <w:t>Р</w:t>
      </w:r>
      <w:r w:rsidRPr="00D91044">
        <w:rPr>
          <w:color w:val="auto"/>
          <w:szCs w:val="28"/>
          <w:lang w:val="en-US"/>
        </w:rPr>
        <w:t xml:space="preserve">‘oyani yaratib olish uchun mo‘ljallangan </w:t>
      </w:r>
      <w:r w:rsidRPr="00D91044">
        <w:rPr>
          <w:b/>
          <w:color w:val="auto"/>
          <w:szCs w:val="28"/>
        </w:rPr>
        <w:t>Ч</w:t>
      </w:r>
      <w:r w:rsidRPr="00D91044">
        <w:rPr>
          <w:b/>
          <w:color w:val="auto"/>
          <w:szCs w:val="28"/>
          <w:lang w:val="en-US"/>
        </w:rPr>
        <w:t>ep</w:t>
      </w:r>
      <w:r w:rsidRPr="00D91044">
        <w:rPr>
          <w:b/>
          <w:color w:val="auto"/>
          <w:szCs w:val="28"/>
        </w:rPr>
        <w:t>н</w:t>
      </w:r>
      <w:r w:rsidRPr="00D91044">
        <w:rPr>
          <w:b/>
          <w:color w:val="auto"/>
          <w:szCs w:val="28"/>
          <w:lang w:val="en-US"/>
        </w:rPr>
        <w:t>o</w:t>
      </w:r>
      <w:r w:rsidRPr="00D91044">
        <w:rPr>
          <w:b/>
          <w:color w:val="auto"/>
          <w:szCs w:val="28"/>
        </w:rPr>
        <w:t>вик</w:t>
      </w:r>
      <w:r w:rsidRPr="00D91044">
        <w:rPr>
          <w:b/>
          <w:color w:val="auto"/>
          <w:szCs w:val="28"/>
          <w:lang w:val="en-US"/>
        </w:rPr>
        <w:t xml:space="preserve"> </w:t>
      </w:r>
      <w:proofErr w:type="gramStart"/>
      <w:r w:rsidRPr="00D91044">
        <w:rPr>
          <w:color w:val="auto"/>
          <w:szCs w:val="28"/>
          <w:lang w:val="en-US"/>
        </w:rPr>
        <w:t>ko‘rinish</w:t>
      </w:r>
      <w:proofErr w:type="gramEnd"/>
      <w:r w:rsidRPr="00D91044">
        <w:rPr>
          <w:color w:val="auto"/>
          <w:szCs w:val="28"/>
          <w:lang w:val="en-US"/>
        </w:rPr>
        <w:t xml:space="preserve"> tartibi. </w:t>
      </w:r>
      <w:proofErr w:type="gramStart"/>
      <w:r w:rsidRPr="00D91044">
        <w:rPr>
          <w:color w:val="auto"/>
          <w:szCs w:val="28"/>
          <w:lang w:val="en-US"/>
        </w:rPr>
        <w:t>Bu tartibda rasmlar hamda grafika instrumentlari namoyish qilinmaydi.</w:t>
      </w:r>
      <w:proofErr w:type="gramEnd"/>
      <w:r w:rsidRPr="00D91044">
        <w:rPr>
          <w:color w:val="auto"/>
          <w:szCs w:val="28"/>
          <w:lang w:val="en-US"/>
        </w:rPr>
        <w:t xml:space="preserve"> </w:t>
      </w:r>
      <w:proofErr w:type="gramStart"/>
      <w:r w:rsidRPr="00D91044">
        <w:rPr>
          <w:color w:val="auto"/>
          <w:szCs w:val="28"/>
          <w:lang w:val="en-US"/>
        </w:rPr>
        <w:t xml:space="preserve">Bu asosiy </w:t>
      </w:r>
      <w:r w:rsidRPr="00D91044">
        <w:rPr>
          <w:color w:val="auto"/>
          <w:szCs w:val="28"/>
        </w:rPr>
        <w:t>Р</w:t>
      </w:r>
      <w:r w:rsidRPr="00D91044">
        <w:rPr>
          <w:color w:val="auto"/>
          <w:szCs w:val="28"/>
          <w:lang w:val="en-US"/>
        </w:rPr>
        <w:t>‘oya ustida ishlashimizni osonlashtiradi.</w:t>
      </w:r>
      <w:proofErr w:type="gramEnd"/>
      <w:r w:rsidRPr="00D91044">
        <w:rPr>
          <w:color w:val="auto"/>
          <w:szCs w:val="28"/>
          <w:lang w:val="en-US"/>
        </w:rPr>
        <w:t xml:space="preserve"> Xo‘sh, ushbu </w:t>
      </w:r>
      <w:proofErr w:type="gramStart"/>
      <w:r w:rsidRPr="00D91044">
        <w:rPr>
          <w:color w:val="auto"/>
          <w:szCs w:val="28"/>
          <w:lang w:val="en-US"/>
        </w:rPr>
        <w:t>ko‘rinish</w:t>
      </w:r>
      <w:proofErr w:type="gramEnd"/>
      <w:r w:rsidRPr="00D91044">
        <w:rPr>
          <w:color w:val="auto"/>
          <w:szCs w:val="28"/>
          <w:lang w:val="en-US"/>
        </w:rPr>
        <w:t xml:space="preserve"> tartiblarini o‘zgartirish tugmalarini biz pastda holat taxtasida ya’ni, 10rasmda keltirilgan hujjat masshtabini sozlaydigan tugmalar yonida </w:t>
      </w:r>
      <w:r w:rsidRPr="00D91044">
        <w:rPr>
          <w:b/>
          <w:color w:val="auto"/>
          <w:szCs w:val="28"/>
          <w:lang w:val="en-US"/>
        </w:rPr>
        <w:t>Pe</w:t>
      </w:r>
      <w:r w:rsidRPr="00D91044">
        <w:rPr>
          <w:b/>
          <w:color w:val="auto"/>
          <w:szCs w:val="28"/>
        </w:rPr>
        <w:t>жи</w:t>
      </w:r>
      <w:r w:rsidRPr="00D91044">
        <w:rPr>
          <w:b/>
          <w:color w:val="auto"/>
          <w:szCs w:val="28"/>
          <w:vertAlign w:val="subscript"/>
        </w:rPr>
        <w:t>М</w:t>
      </w:r>
      <w:r w:rsidRPr="00D91044">
        <w:rPr>
          <w:b/>
          <w:color w:val="auto"/>
          <w:szCs w:val="28"/>
          <w:lang w:val="en-US"/>
        </w:rPr>
        <w:t xml:space="preserve"> </w:t>
      </w:r>
      <w:r w:rsidRPr="00D91044">
        <w:rPr>
          <w:b/>
          <w:color w:val="auto"/>
          <w:szCs w:val="28"/>
        </w:rPr>
        <w:t>чт</w:t>
      </w:r>
      <w:r w:rsidRPr="00D91044">
        <w:rPr>
          <w:b/>
          <w:color w:val="auto"/>
          <w:szCs w:val="28"/>
          <w:lang w:val="en-US"/>
        </w:rPr>
        <w:t>e</w:t>
      </w:r>
      <w:r w:rsidRPr="00D91044">
        <w:rPr>
          <w:b/>
          <w:color w:val="auto"/>
          <w:szCs w:val="28"/>
        </w:rPr>
        <w:t>ния</w:t>
      </w:r>
      <w:r w:rsidRPr="00D91044">
        <w:rPr>
          <w:color w:val="auto"/>
          <w:szCs w:val="28"/>
          <w:lang w:val="en-US"/>
        </w:rPr>
        <w:t xml:space="preserve">, </w:t>
      </w:r>
      <w:r w:rsidRPr="00D91044">
        <w:rPr>
          <w:b/>
          <w:color w:val="auto"/>
          <w:szCs w:val="28"/>
          <w:lang w:val="en-US"/>
        </w:rPr>
        <w:t>Pa</w:t>
      </w:r>
      <w:r w:rsidRPr="00D91044">
        <w:rPr>
          <w:b/>
          <w:color w:val="auto"/>
          <w:szCs w:val="28"/>
        </w:rPr>
        <w:t>з</w:t>
      </w:r>
      <w:r w:rsidRPr="00D91044">
        <w:rPr>
          <w:b/>
          <w:color w:val="auto"/>
          <w:szCs w:val="28"/>
          <w:vertAlign w:val="subscript"/>
        </w:rPr>
        <w:t>М</w:t>
      </w:r>
      <w:r w:rsidRPr="00D91044">
        <w:rPr>
          <w:b/>
          <w:color w:val="auto"/>
          <w:szCs w:val="28"/>
          <w:lang w:val="en-US"/>
        </w:rPr>
        <w:t>e</w:t>
      </w:r>
      <w:r w:rsidRPr="00D91044">
        <w:rPr>
          <w:b/>
          <w:color w:val="auto"/>
          <w:szCs w:val="28"/>
        </w:rPr>
        <w:t>тк</w:t>
      </w:r>
      <w:r w:rsidRPr="00D91044">
        <w:rPr>
          <w:b/>
          <w:color w:val="auto"/>
          <w:szCs w:val="28"/>
          <w:lang w:val="en-US"/>
        </w:rPr>
        <w:t>a c</w:t>
      </w:r>
      <w:r w:rsidRPr="00D91044">
        <w:rPr>
          <w:b/>
          <w:color w:val="auto"/>
          <w:szCs w:val="28"/>
        </w:rPr>
        <w:t>т</w:t>
      </w:r>
      <w:r w:rsidRPr="00D91044">
        <w:rPr>
          <w:b/>
          <w:color w:val="auto"/>
          <w:szCs w:val="28"/>
          <w:lang w:val="en-US"/>
        </w:rPr>
        <w:t>pa</w:t>
      </w:r>
      <w:r w:rsidRPr="00D91044">
        <w:rPr>
          <w:b/>
          <w:color w:val="auto"/>
          <w:szCs w:val="28"/>
        </w:rPr>
        <w:t>ницы</w:t>
      </w:r>
      <w:r w:rsidRPr="00D91044">
        <w:rPr>
          <w:b/>
          <w:color w:val="auto"/>
          <w:szCs w:val="28"/>
          <w:lang w:val="en-US"/>
        </w:rPr>
        <w:t xml:space="preserve"> </w:t>
      </w:r>
      <w:r w:rsidRPr="00D91044">
        <w:rPr>
          <w:color w:val="auto"/>
          <w:szCs w:val="28"/>
          <w:lang w:val="en-US"/>
        </w:rPr>
        <w:t xml:space="preserve">va </w:t>
      </w:r>
      <w:r w:rsidRPr="00D91044">
        <w:rPr>
          <w:b/>
          <w:color w:val="auto"/>
          <w:szCs w:val="28"/>
          <w:lang w:val="en-US"/>
        </w:rPr>
        <w:t>Be</w:t>
      </w:r>
      <w:r w:rsidRPr="00D91044">
        <w:rPr>
          <w:b/>
          <w:color w:val="auto"/>
          <w:szCs w:val="28"/>
        </w:rPr>
        <w:t>б</w:t>
      </w:r>
      <w:r w:rsidRPr="00D91044">
        <w:rPr>
          <w:b/>
          <w:color w:val="auto"/>
          <w:szCs w:val="28"/>
          <w:lang w:val="en-US"/>
        </w:rPr>
        <w:t>-</w:t>
      </w:r>
      <w:r w:rsidRPr="00D91044">
        <w:rPr>
          <w:b/>
          <w:color w:val="auto"/>
          <w:szCs w:val="28"/>
        </w:rPr>
        <w:t>д</w:t>
      </w:r>
      <w:r w:rsidRPr="00D91044">
        <w:rPr>
          <w:b/>
          <w:color w:val="auto"/>
          <w:szCs w:val="28"/>
          <w:lang w:val="en-US"/>
        </w:rPr>
        <w:t>o</w:t>
      </w:r>
      <w:r w:rsidRPr="00D91044">
        <w:rPr>
          <w:b/>
          <w:color w:val="auto"/>
          <w:szCs w:val="28"/>
        </w:rPr>
        <w:t>к</w:t>
      </w:r>
      <w:r w:rsidRPr="00D91044">
        <w:rPr>
          <w:b/>
          <w:color w:val="auto"/>
          <w:szCs w:val="28"/>
          <w:lang w:val="en-US"/>
        </w:rPr>
        <w:t>y</w:t>
      </w:r>
      <w:r w:rsidRPr="00D91044">
        <w:rPr>
          <w:b/>
          <w:color w:val="auto"/>
          <w:szCs w:val="28"/>
        </w:rPr>
        <w:t>м</w:t>
      </w:r>
      <w:r w:rsidRPr="00D91044">
        <w:rPr>
          <w:b/>
          <w:color w:val="auto"/>
          <w:szCs w:val="28"/>
          <w:lang w:val="en-US"/>
        </w:rPr>
        <w:t xml:space="preserve">eht </w:t>
      </w:r>
      <w:r w:rsidRPr="00D91044">
        <w:rPr>
          <w:color w:val="auto"/>
          <w:szCs w:val="28"/>
          <w:lang w:val="en-US"/>
        </w:rPr>
        <w:t xml:space="preserve">ko‘rinish tartibini belgilaydigan tugmalar borligini ko‘rishimiz mumkin. Keyingi </w:t>
      </w:r>
      <w:proofErr w:type="gramStart"/>
      <w:r w:rsidRPr="00D91044">
        <w:rPr>
          <w:color w:val="auto"/>
          <w:szCs w:val="28"/>
          <w:lang w:val="en-US"/>
        </w:rPr>
        <w:t>ko‘rib</w:t>
      </w:r>
      <w:proofErr w:type="gramEnd"/>
      <w:r w:rsidRPr="00D91044">
        <w:rPr>
          <w:color w:val="auto"/>
          <w:szCs w:val="28"/>
          <w:lang w:val="en-US"/>
        </w:rPr>
        <w:t xml:space="preserve"> chiqadigan funksiyamiz bu </w:t>
      </w:r>
      <w:r w:rsidRPr="00D91044">
        <w:rPr>
          <w:b/>
          <w:color w:val="auto"/>
          <w:szCs w:val="28"/>
          <w:lang w:val="en-US"/>
        </w:rPr>
        <w:t>Mac</w:t>
      </w:r>
      <w:r w:rsidRPr="00D91044">
        <w:rPr>
          <w:b/>
          <w:color w:val="auto"/>
          <w:szCs w:val="28"/>
        </w:rPr>
        <w:t>ш</w:t>
      </w:r>
      <w:r w:rsidRPr="00D91044">
        <w:rPr>
          <w:b/>
          <w:color w:val="auto"/>
          <w:szCs w:val="28"/>
          <w:lang w:val="en-US"/>
        </w:rPr>
        <w:t>ta</w:t>
      </w:r>
      <w:r w:rsidRPr="00D91044">
        <w:rPr>
          <w:b/>
          <w:color w:val="auto"/>
          <w:szCs w:val="28"/>
        </w:rPr>
        <w:t>б</w:t>
      </w:r>
      <w:r w:rsidRPr="00D91044">
        <w:rPr>
          <w:b/>
          <w:color w:val="auto"/>
          <w:szCs w:val="28"/>
          <w:lang w:val="en-US"/>
        </w:rPr>
        <w:t xml:space="preserve"> – Masshtab </w:t>
      </w:r>
      <w:r w:rsidRPr="00D91044">
        <w:rPr>
          <w:color w:val="auto"/>
          <w:szCs w:val="28"/>
          <w:lang w:val="en-US"/>
        </w:rPr>
        <w:t xml:space="preserve">funksiyasi. Uning darajasi hozirda 90% </w:t>
      </w:r>
      <w:proofErr w:type="gramStart"/>
      <w:r w:rsidRPr="00D91044">
        <w:rPr>
          <w:color w:val="auto"/>
          <w:szCs w:val="28"/>
          <w:lang w:val="en-US"/>
        </w:rPr>
        <w:t>ni</w:t>
      </w:r>
      <w:proofErr w:type="gramEnd"/>
      <w:r w:rsidRPr="00D91044">
        <w:rPr>
          <w:color w:val="auto"/>
          <w:szCs w:val="28"/>
          <w:lang w:val="en-US"/>
        </w:rPr>
        <w:t xml:space="preserve"> tashkil etmoqda (10-rasmda ajratilib ko‘rsatilgan). Uni kichraytirish yoki kattalashtirish uchun esa, yuqorida 10- rasmda ajratilib </w:t>
      </w:r>
      <w:proofErr w:type="gramStart"/>
      <w:r w:rsidRPr="00D91044">
        <w:rPr>
          <w:color w:val="auto"/>
          <w:szCs w:val="28"/>
          <w:lang w:val="en-US"/>
        </w:rPr>
        <w:t>ko‘rsatilgan</w:t>
      </w:r>
      <w:proofErr w:type="gramEnd"/>
      <w:r w:rsidRPr="00D91044">
        <w:rPr>
          <w:color w:val="auto"/>
          <w:szCs w:val="28"/>
          <w:lang w:val="en-US"/>
        </w:rPr>
        <w:t xml:space="preserve">, “minus” va “plyus” ishoralaridan foydalanamiz. Hozirda bizda 90% </w:t>
      </w:r>
      <w:proofErr w:type="gramStart"/>
      <w:r w:rsidRPr="00D91044">
        <w:rPr>
          <w:color w:val="auto"/>
          <w:szCs w:val="28"/>
          <w:lang w:val="en-US"/>
        </w:rPr>
        <w:t>bo‘lgani</w:t>
      </w:r>
      <w:proofErr w:type="gramEnd"/>
      <w:r w:rsidRPr="00D91044">
        <w:rPr>
          <w:color w:val="auto"/>
          <w:szCs w:val="28"/>
          <w:lang w:val="en-US"/>
        </w:rPr>
        <w:t xml:space="preserve"> uchun plyus ishorasiga bitta chertib </w:t>
      </w:r>
      <w:r w:rsidRPr="00D91044">
        <w:rPr>
          <w:color w:val="auto"/>
          <w:szCs w:val="28"/>
          <w:lang w:val="en-US"/>
        </w:rPr>
        <w:lastRenderedPageBreak/>
        <w:t xml:space="preserve">100% ga keltirib olamiz. Yuqorida </w:t>
      </w:r>
      <w:r w:rsidRPr="00D91044">
        <w:rPr>
          <w:b/>
          <w:color w:val="auto"/>
          <w:szCs w:val="28"/>
          <w:lang w:val="en-US"/>
        </w:rPr>
        <w:t>B</w:t>
      </w:r>
      <w:r w:rsidRPr="00D91044">
        <w:rPr>
          <w:b/>
          <w:color w:val="auto"/>
          <w:szCs w:val="28"/>
        </w:rPr>
        <w:t>ид</w:t>
      </w:r>
      <w:r w:rsidRPr="00D91044">
        <w:rPr>
          <w:b/>
          <w:color w:val="auto"/>
          <w:szCs w:val="28"/>
          <w:lang w:val="en-US"/>
        </w:rPr>
        <w:t xml:space="preserve"> –K</w:t>
      </w:r>
      <w:r w:rsidRPr="00D91044">
        <w:rPr>
          <w:b/>
          <w:color w:val="auto"/>
          <w:szCs w:val="28"/>
        </w:rPr>
        <w:t>о</w:t>
      </w:r>
      <w:r w:rsidRPr="00D91044">
        <w:rPr>
          <w:b/>
          <w:color w:val="auto"/>
          <w:szCs w:val="28"/>
          <w:lang w:val="en-US"/>
        </w:rPr>
        <w:t xml:space="preserve">‘rinish </w:t>
      </w:r>
      <w:r w:rsidRPr="00D91044">
        <w:rPr>
          <w:color w:val="auto"/>
          <w:szCs w:val="28"/>
          <w:lang w:val="en-US"/>
        </w:rPr>
        <w:t xml:space="preserve">instrumentlar qismida ham </w:t>
      </w:r>
      <w:r w:rsidRPr="00D91044">
        <w:rPr>
          <w:b/>
          <w:color w:val="auto"/>
          <w:szCs w:val="28"/>
          <w:lang w:val="en-US"/>
        </w:rPr>
        <w:t>Mac</w:t>
      </w:r>
      <w:r w:rsidRPr="00D91044">
        <w:rPr>
          <w:b/>
          <w:color w:val="auto"/>
          <w:szCs w:val="28"/>
        </w:rPr>
        <w:t>ш</w:t>
      </w:r>
      <w:r w:rsidRPr="00D91044">
        <w:rPr>
          <w:b/>
          <w:color w:val="auto"/>
          <w:szCs w:val="28"/>
          <w:lang w:val="en-US"/>
        </w:rPr>
        <w:t>ta</w:t>
      </w:r>
      <w:r w:rsidRPr="00D91044">
        <w:rPr>
          <w:b/>
          <w:color w:val="auto"/>
          <w:szCs w:val="28"/>
        </w:rPr>
        <w:t>б</w:t>
      </w:r>
      <w:r w:rsidRPr="00D91044">
        <w:rPr>
          <w:b/>
          <w:color w:val="auto"/>
          <w:szCs w:val="28"/>
          <w:lang w:val="en-US"/>
        </w:rPr>
        <w:t xml:space="preserve"> – Masshtab </w:t>
      </w:r>
      <w:r w:rsidRPr="00D91044">
        <w:rPr>
          <w:color w:val="auto"/>
          <w:szCs w:val="28"/>
          <w:lang w:val="en-US"/>
        </w:rPr>
        <w:t xml:space="preserve">instrumentlar guruhini </w:t>
      </w:r>
      <w:proofErr w:type="gramStart"/>
      <w:r w:rsidRPr="00D91044">
        <w:rPr>
          <w:color w:val="auto"/>
          <w:szCs w:val="28"/>
          <w:lang w:val="en-US"/>
        </w:rPr>
        <w:t>ko‘rishimiz</w:t>
      </w:r>
      <w:proofErr w:type="gramEnd"/>
      <w:r w:rsidRPr="00D91044">
        <w:rPr>
          <w:color w:val="auto"/>
          <w:szCs w:val="28"/>
          <w:lang w:val="en-US"/>
        </w:rPr>
        <w:t xml:space="preserve"> mumkin (11-rasmda keltirilgan). Bu </w:t>
      </w:r>
      <w:r w:rsidRPr="00D91044">
        <w:rPr>
          <w:color w:val="auto"/>
          <w:szCs w:val="28"/>
        </w:rPr>
        <w:t>е</w:t>
      </w:r>
      <w:r w:rsidRPr="00D91044">
        <w:rPr>
          <w:color w:val="auto"/>
          <w:szCs w:val="28"/>
          <w:lang w:val="en-US"/>
        </w:rPr>
        <w:t>rda 100% ga darhol keltiradigan, hujjatni bitta yoki ikkita bet si</w:t>
      </w:r>
      <w:r w:rsidRPr="00D91044">
        <w:rPr>
          <w:color w:val="auto"/>
          <w:szCs w:val="28"/>
        </w:rPr>
        <w:t>Р</w:t>
      </w:r>
      <w:r w:rsidRPr="00D91044">
        <w:rPr>
          <w:color w:val="auto"/>
          <w:szCs w:val="28"/>
          <w:lang w:val="en-US"/>
        </w:rPr>
        <w:t xml:space="preserve">‘adigan ko‘rinishga keltiradigan tugmalarni ko‘rishimiz mumkin. </w:t>
      </w:r>
      <w:r w:rsidRPr="00D91044">
        <w:rPr>
          <w:b/>
          <w:color w:val="auto"/>
          <w:szCs w:val="28"/>
        </w:rPr>
        <w:t>П</w:t>
      </w:r>
      <w:proofErr w:type="gramStart"/>
      <w:r w:rsidRPr="00D91044">
        <w:rPr>
          <w:b/>
          <w:color w:val="auto"/>
          <w:szCs w:val="28"/>
          <w:lang w:val="en-US"/>
        </w:rPr>
        <w:t>o</w:t>
      </w:r>
      <w:proofErr w:type="gramEnd"/>
      <w:r w:rsidRPr="00D91044">
        <w:rPr>
          <w:b/>
          <w:color w:val="auto"/>
          <w:szCs w:val="28"/>
          <w:lang w:val="en-US"/>
        </w:rPr>
        <w:t xml:space="preserve"> </w:t>
      </w:r>
      <w:r w:rsidRPr="00D91044">
        <w:rPr>
          <w:b/>
          <w:color w:val="auto"/>
          <w:szCs w:val="28"/>
        </w:rPr>
        <w:t>ши</w:t>
      </w:r>
      <w:r w:rsidRPr="00D91044">
        <w:rPr>
          <w:b/>
          <w:color w:val="auto"/>
          <w:szCs w:val="28"/>
          <w:lang w:val="en-US"/>
        </w:rPr>
        <w:t>p</w:t>
      </w:r>
      <w:r w:rsidRPr="00D91044">
        <w:rPr>
          <w:b/>
          <w:color w:val="auto"/>
          <w:szCs w:val="28"/>
        </w:rPr>
        <w:t>ин</w:t>
      </w:r>
      <w:r w:rsidRPr="00D91044">
        <w:rPr>
          <w:b/>
          <w:color w:val="auto"/>
          <w:szCs w:val="28"/>
          <w:lang w:val="en-US"/>
        </w:rPr>
        <w:t xml:space="preserve">e </w:t>
      </w:r>
      <w:proofErr w:type="gramStart"/>
      <w:r w:rsidRPr="00D91044">
        <w:rPr>
          <w:b/>
          <w:color w:val="auto"/>
          <w:szCs w:val="28"/>
          <w:lang w:val="en-US"/>
        </w:rPr>
        <w:t>c</w:t>
      </w:r>
      <w:r w:rsidRPr="00D91044">
        <w:rPr>
          <w:b/>
          <w:color w:val="auto"/>
          <w:szCs w:val="28"/>
        </w:rPr>
        <w:t>т</w:t>
      </w:r>
      <w:r w:rsidRPr="00D91044">
        <w:rPr>
          <w:b/>
          <w:color w:val="auto"/>
          <w:szCs w:val="28"/>
          <w:lang w:val="en-US"/>
        </w:rPr>
        <w:t>pa</w:t>
      </w:r>
      <w:r w:rsidRPr="00D91044">
        <w:rPr>
          <w:b/>
          <w:color w:val="auto"/>
          <w:szCs w:val="28"/>
        </w:rPr>
        <w:t>ницы</w:t>
      </w:r>
      <w:proofErr w:type="gramEnd"/>
      <w:r w:rsidRPr="00D91044">
        <w:rPr>
          <w:b/>
          <w:color w:val="auto"/>
          <w:szCs w:val="28"/>
          <w:lang w:val="en-US"/>
        </w:rPr>
        <w:t xml:space="preserve"> – Hujjat betini eniga t</w:t>
      </w:r>
      <w:r w:rsidRPr="00D91044">
        <w:rPr>
          <w:b/>
          <w:color w:val="auto"/>
          <w:szCs w:val="28"/>
        </w:rPr>
        <w:t>о</w:t>
      </w:r>
      <w:r w:rsidRPr="00D91044">
        <w:rPr>
          <w:b/>
          <w:color w:val="auto"/>
          <w:szCs w:val="28"/>
          <w:lang w:val="en-US"/>
        </w:rPr>
        <w:t xml:space="preserve">‘liq si‘adigan </w:t>
      </w:r>
      <w:r w:rsidRPr="00D91044">
        <w:rPr>
          <w:color w:val="auto"/>
          <w:szCs w:val="28"/>
          <w:lang w:val="en-US"/>
        </w:rPr>
        <w:t xml:space="preserve">qilib joylashtiradi. Agarda </w:t>
      </w:r>
      <w:r w:rsidRPr="00D91044">
        <w:rPr>
          <w:b/>
          <w:color w:val="auto"/>
          <w:szCs w:val="28"/>
          <w:lang w:val="en-US"/>
        </w:rPr>
        <w:t>Macta</w:t>
      </w:r>
      <w:r w:rsidRPr="00D91044">
        <w:rPr>
          <w:b/>
          <w:color w:val="auto"/>
          <w:szCs w:val="28"/>
        </w:rPr>
        <w:t>б</w:t>
      </w:r>
      <w:r w:rsidRPr="00D91044">
        <w:rPr>
          <w:b/>
          <w:color w:val="auto"/>
          <w:szCs w:val="28"/>
          <w:lang w:val="en-US"/>
        </w:rPr>
        <w:t xml:space="preserve"> – Masshtab </w:t>
      </w:r>
      <w:r w:rsidRPr="00D91044">
        <w:rPr>
          <w:color w:val="auto"/>
          <w:szCs w:val="28"/>
          <w:lang w:val="en-US"/>
        </w:rPr>
        <w:t xml:space="preserve">darajasini yanada tezroq o‘zgartirmoqchi </w:t>
      </w:r>
      <w:proofErr w:type="gramStart"/>
      <w:r w:rsidRPr="00D91044">
        <w:rPr>
          <w:color w:val="auto"/>
          <w:szCs w:val="28"/>
          <w:lang w:val="en-US"/>
        </w:rPr>
        <w:t>bo‘lsak</w:t>
      </w:r>
      <w:proofErr w:type="gramEnd"/>
      <w:r w:rsidRPr="00D91044">
        <w:rPr>
          <w:color w:val="auto"/>
          <w:szCs w:val="28"/>
          <w:lang w:val="en-US"/>
        </w:rPr>
        <w:t xml:space="preserve">, unda shunchaki yuqorida (10-rasmda qizil to‘rtburchakka olingan) gi markerni sichqonchaning chap tomonini bosib ushlab turgan holda, o‘ng yoki chap tomonga sudraymiz. </w:t>
      </w:r>
      <w:r w:rsidRPr="00D91044">
        <w:rPr>
          <w:color w:val="auto"/>
          <w:szCs w:val="28"/>
        </w:rPr>
        <w:t xml:space="preserve">Endi esa </w:t>
      </w:r>
      <w:proofErr w:type="gramStart"/>
      <w:r w:rsidRPr="00D91044">
        <w:rPr>
          <w:b/>
          <w:color w:val="auto"/>
          <w:szCs w:val="28"/>
        </w:rPr>
        <w:t>O</w:t>
      </w:r>
      <w:proofErr w:type="gramEnd"/>
      <w:r w:rsidRPr="00D91044">
        <w:rPr>
          <w:b/>
          <w:color w:val="auto"/>
          <w:szCs w:val="28"/>
        </w:rPr>
        <w:t xml:space="preserve">кнo – Oyna </w:t>
      </w:r>
      <w:r w:rsidRPr="00D91044">
        <w:rPr>
          <w:color w:val="auto"/>
          <w:szCs w:val="28"/>
        </w:rPr>
        <w:t>instrumentlar guruhiga e’tiborimizni qaratamiz.</w:t>
      </w:r>
      <w:r w:rsidR="002309D8" w:rsidRPr="00D91044">
        <w:rPr>
          <w:color w:val="auto"/>
          <w:szCs w:val="28"/>
        </w:rPr>
        <w:t xml:space="preserve">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22CEDC92" wp14:editId="74F09258">
                <wp:extent cx="3089148" cy="1178391"/>
                <wp:effectExtent l="0" t="0" r="0" b="0"/>
                <wp:docPr id="395123" name="Group 395123"/>
                <wp:cNvGraphicFramePr/>
                <a:graphic xmlns:a="http://schemas.openxmlformats.org/drawingml/2006/main">
                  <a:graphicData uri="http://schemas.microsoft.com/office/word/2010/wordprocessingGroup">
                    <wpg:wgp>
                      <wpg:cNvGrpSpPr/>
                      <wpg:grpSpPr>
                        <a:xfrm>
                          <a:off x="0" y="0"/>
                          <a:ext cx="3089148" cy="1178391"/>
                          <a:chOff x="0" y="0"/>
                          <a:chExt cx="3089148" cy="1178391"/>
                        </a:xfrm>
                      </wpg:grpSpPr>
                      <wps:wsp>
                        <wps:cNvPr id="11716" name="Rectangle 11716"/>
                        <wps:cNvSpPr/>
                        <wps:spPr>
                          <a:xfrm>
                            <a:off x="3044952" y="982692"/>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875" name="Picture 11875"/>
                          <pic:cNvPicPr/>
                        </pic:nvPicPr>
                        <pic:blipFill>
                          <a:blip r:embed="rId110"/>
                          <a:stretch>
                            <a:fillRect/>
                          </a:stretch>
                        </pic:blipFill>
                        <pic:spPr>
                          <a:xfrm>
                            <a:off x="3810" y="19050"/>
                            <a:ext cx="3021330" cy="822960"/>
                          </a:xfrm>
                          <a:prstGeom prst="rect">
                            <a:avLst/>
                          </a:prstGeom>
                        </pic:spPr>
                      </pic:pic>
                      <wps:wsp>
                        <wps:cNvPr id="11876" name="Shape 11876"/>
                        <wps:cNvSpPr/>
                        <wps:spPr>
                          <a:xfrm>
                            <a:off x="0" y="0"/>
                            <a:ext cx="3018790" cy="1111250"/>
                          </a:xfrm>
                          <a:custGeom>
                            <a:avLst/>
                            <a:gdLst/>
                            <a:ahLst/>
                            <a:cxnLst/>
                            <a:rect l="0" t="0" r="0" b="0"/>
                            <a:pathLst>
                              <a:path w="3018790" h="1111250">
                                <a:moveTo>
                                  <a:pt x="0" y="1111250"/>
                                </a:moveTo>
                                <a:lnTo>
                                  <a:pt x="3018790" y="1111250"/>
                                </a:lnTo>
                                <a:lnTo>
                                  <a:pt x="301879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78" name="Picture 11878"/>
                          <pic:cNvPicPr/>
                        </pic:nvPicPr>
                        <pic:blipFill>
                          <a:blip r:embed="rId111"/>
                          <a:stretch>
                            <a:fillRect/>
                          </a:stretch>
                        </pic:blipFill>
                        <pic:spPr>
                          <a:xfrm>
                            <a:off x="2256790" y="713740"/>
                            <a:ext cx="769620" cy="397510"/>
                          </a:xfrm>
                          <a:prstGeom prst="rect">
                            <a:avLst/>
                          </a:prstGeom>
                        </pic:spPr>
                      </pic:pic>
                      <wps:wsp>
                        <wps:cNvPr id="11879" name="Shape 11879"/>
                        <wps:cNvSpPr/>
                        <wps:spPr>
                          <a:xfrm>
                            <a:off x="2240280" y="711200"/>
                            <a:ext cx="768350" cy="398780"/>
                          </a:xfrm>
                          <a:custGeom>
                            <a:avLst/>
                            <a:gdLst/>
                            <a:ahLst/>
                            <a:cxnLst/>
                            <a:rect l="0" t="0" r="0" b="0"/>
                            <a:pathLst>
                              <a:path w="768350" h="398780">
                                <a:moveTo>
                                  <a:pt x="0" y="398780"/>
                                </a:moveTo>
                                <a:lnTo>
                                  <a:pt x="768350" y="398780"/>
                                </a:lnTo>
                                <a:lnTo>
                                  <a:pt x="76835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wps:wsp>
                        <wps:cNvPr id="11880" name="Shape 11880"/>
                        <wps:cNvSpPr/>
                        <wps:spPr>
                          <a:xfrm>
                            <a:off x="2343150" y="793750"/>
                            <a:ext cx="604520" cy="240030"/>
                          </a:xfrm>
                          <a:custGeom>
                            <a:avLst/>
                            <a:gdLst/>
                            <a:ahLst/>
                            <a:cxnLst/>
                            <a:rect l="0" t="0" r="0" b="0"/>
                            <a:pathLst>
                              <a:path w="604520" h="240030">
                                <a:moveTo>
                                  <a:pt x="0" y="40005"/>
                                </a:moveTo>
                                <a:lnTo>
                                  <a:pt x="3175" y="24130"/>
                                </a:lnTo>
                                <a:lnTo>
                                  <a:pt x="11430" y="11430"/>
                                </a:lnTo>
                                <a:lnTo>
                                  <a:pt x="24130" y="3175"/>
                                </a:lnTo>
                                <a:lnTo>
                                  <a:pt x="40005" y="0"/>
                                </a:lnTo>
                                <a:lnTo>
                                  <a:pt x="564515" y="0"/>
                                </a:lnTo>
                                <a:lnTo>
                                  <a:pt x="580390" y="3175"/>
                                </a:lnTo>
                                <a:lnTo>
                                  <a:pt x="593090" y="11430"/>
                                </a:lnTo>
                                <a:lnTo>
                                  <a:pt x="601345" y="24130"/>
                                </a:lnTo>
                                <a:lnTo>
                                  <a:pt x="604520" y="40005"/>
                                </a:lnTo>
                                <a:lnTo>
                                  <a:pt x="604520" y="200025"/>
                                </a:lnTo>
                                <a:lnTo>
                                  <a:pt x="601345" y="215900"/>
                                </a:lnTo>
                                <a:lnTo>
                                  <a:pt x="593090" y="228600"/>
                                </a:lnTo>
                                <a:lnTo>
                                  <a:pt x="580390" y="236855"/>
                                </a:lnTo>
                                <a:lnTo>
                                  <a:pt x="56451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881" name="Shape 11881"/>
                        <wps:cNvSpPr/>
                        <wps:spPr>
                          <a:xfrm>
                            <a:off x="1092200" y="237490"/>
                            <a:ext cx="408940" cy="400050"/>
                          </a:xfrm>
                          <a:custGeom>
                            <a:avLst/>
                            <a:gdLst/>
                            <a:ahLst/>
                            <a:cxnLst/>
                            <a:rect l="0" t="0" r="0" b="0"/>
                            <a:pathLst>
                              <a:path w="408940" h="400050">
                                <a:moveTo>
                                  <a:pt x="0" y="400050"/>
                                </a:moveTo>
                                <a:lnTo>
                                  <a:pt x="408940" y="400050"/>
                                </a:lnTo>
                                <a:lnTo>
                                  <a:pt x="408940" y="0"/>
                                </a:lnTo>
                                <a:lnTo>
                                  <a:pt x="0" y="0"/>
                                </a:lnTo>
                                <a:lnTo>
                                  <a:pt x="0" y="400050"/>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883" name="Picture 11883"/>
                          <pic:cNvPicPr/>
                        </pic:nvPicPr>
                        <pic:blipFill>
                          <a:blip r:embed="rId112"/>
                          <a:stretch>
                            <a:fillRect/>
                          </a:stretch>
                        </pic:blipFill>
                        <pic:spPr>
                          <a:xfrm>
                            <a:off x="2244217" y="715010"/>
                            <a:ext cx="765048" cy="390144"/>
                          </a:xfrm>
                          <a:prstGeom prst="rect">
                            <a:avLst/>
                          </a:prstGeom>
                        </pic:spPr>
                      </pic:pic>
                      <wps:wsp>
                        <wps:cNvPr id="11884" name="Rectangle 11884"/>
                        <wps:cNvSpPr/>
                        <wps:spPr>
                          <a:xfrm>
                            <a:off x="2245995" y="72611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1885" name="Rectangle 11885"/>
                        <wps:cNvSpPr/>
                        <wps:spPr>
                          <a:xfrm>
                            <a:off x="2459355" y="857175"/>
                            <a:ext cx="154046" cy="170529"/>
                          </a:xfrm>
                          <a:prstGeom prst="rect">
                            <a:avLst/>
                          </a:prstGeom>
                          <a:ln>
                            <a:noFill/>
                          </a:ln>
                        </wps:spPr>
                        <wps:txbx>
                          <w:txbxContent>
                            <w:p w:rsidR="008D3E2E" w:rsidRDefault="008D3E2E">
                              <w:pPr>
                                <w:spacing w:after="160" w:line="259" w:lineRule="auto"/>
                                <w:ind w:left="0" w:right="0" w:firstLine="0"/>
                                <w:jc w:val="left"/>
                              </w:pPr>
                              <w:r>
                                <w:rPr>
                                  <w:sz w:val="18"/>
                                </w:rPr>
                                <w:t>12</w:t>
                              </w:r>
                            </w:p>
                          </w:txbxContent>
                        </wps:txbx>
                        <wps:bodyPr horzOverflow="overflow" vert="horz" lIns="0" tIns="0" rIns="0" bIns="0" rtlCol="0">
                          <a:noAutofit/>
                        </wps:bodyPr>
                      </wps:wsp>
                      <wps:wsp>
                        <wps:cNvPr id="11886" name="Rectangle 11886"/>
                        <wps:cNvSpPr/>
                        <wps:spPr>
                          <a:xfrm>
                            <a:off x="2575179" y="857175"/>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1887" name="Rectangle 11887"/>
                        <wps:cNvSpPr/>
                        <wps:spPr>
                          <a:xfrm>
                            <a:off x="2611755" y="857175"/>
                            <a:ext cx="297745"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1888" name="Rectangle 11888"/>
                        <wps:cNvSpPr/>
                        <wps:spPr>
                          <a:xfrm>
                            <a:off x="2834640" y="857175"/>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5123" o:spid="_x0000_s1343" style="width:243.25pt;height:92.8pt;mso-position-horizontal-relative:char;mso-position-vertical-relative:line" coordsize="30891,1178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P/2VBLAwQKAAAAAAAAACEAjxfL8MkwAADJMAAA&#10;FAAAAGRycy9tZWRpYS9pbWFnZTEuanBn/9j/4AAQSkZJRgABAQEAYABgAAD/2wBDAAMCAgMCAgMD&#10;AwMEAwMEBQgFBQQEBQoHBwYIDAoMDAsKCwsNDhIQDQ4RDgsLEBYQERMUFRUVDA8XGBYUGBIUFRT/&#10;2wBDAQMEBAUEBQkFBQkUDQsNFBQUFBQUFBQUFBQUFBQUFBQUFBQUFBQUFBQUFBQUFBQUFBQUFBQU&#10;FBQUFBQUFBQUFBT/wAARCAB9Ac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">
                <v:rect id="Rectangle 11716" o:spid="_x0000_s1344" style="position:absolute;left:30449;top:9826;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lw8QA&#10;AADeAAAADwAAAGRycy9kb3ducmV2LnhtbERPS4vCMBC+C/sfwix407QefFSjyK6LHn2Behua2bZs&#10;MylN1lZ/vREEb/PxPWe2aE0prlS7wrKCuB+BIE6tLjhTcDz89MYgnEfWWFomBTdysJh/dGaYaNvw&#10;jq57n4kQwi5BBbn3VSKlS3My6Pq2Ig7cr60N+gDrTOoamxBuSjmIoqE0WHBoyLGir5zSv/2/UbAe&#10;V8vzxt6brFxd1qftafJ9mHilup/tcgrCU+vf4pd7o8P8e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JcP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 xml:space="preserve"> </w:t>
                        </w:r>
                      </w:p>
                    </w:txbxContent>
                  </v:textbox>
                </v:rect>
                <v:shape id="Picture 11875" o:spid="_x0000_s1345" type="#_x0000_t75" style="position:absolute;left:38;top:190;width:30213;height:8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W7fDFAAAA3gAAAA8AAABkcnMvZG93bnJldi54bWxET01rAjEQvQv+hzCCF6lZC1vt1igiFexJ&#10;Gj30ON1Mdxc3kzWJuv33TaHQ2zze5yzXvW3FjXxoHCuYTTMQxKUzDVcKTsfdwwJEiMgGW8ek4JsC&#10;rFfDwRIL4+78TjcdK5FCOBSooI6xK6QMZU0Ww9R1xIn7ct5iTNBX0ni8p3Dbyscse5IWG04NNXa0&#10;rak866tV8HExr8/6kJvP/E1X83aiD2e/VWo86jcvICL18V/8596bNH+2mOfw+066Qa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Fu3wxQAAAN4AAAAPAAAAAAAAAAAAAAAA&#10;AJ8CAABkcnMvZG93bnJldi54bWxQSwUGAAAAAAQABAD3AAAAkQMAAAAA&#10;">
                  <v:imagedata r:id="rId113" o:title=""/>
                </v:shape>
                <v:shape id="Shape 11876" o:spid="_x0000_s1346" style="position:absolute;width:30187;height:11112;visibility:visible;mso-wrap-style:square;v-text-anchor:top" coordsize="3018790,11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cUA&#10;AADeAAAADwAAAGRycy9kb3ducmV2LnhtbERPzUrDQBC+C77DMkJvdtMUa4zdFrEUhF5i9QHG7JgN&#10;yc6G7DZJ+/TdguBtPr7fWW8n24qBel87VrCYJyCIS6drrhR8f+0fMxA+IGtsHZOCM3nYbu7v1phr&#10;N/InDcdQiRjCPkcFJoQul9KXhiz6ueuII/freoshwr6SuscxhttWpkmykhZrjg0GO3o3VDbHk1VA&#10;zZD+nA/N5WBelrv0qRizsSiUmj1Mb68gAk3hX/zn/tBx/iJ7XsHtnXiD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H4hxQAAAN4AAAAPAAAAAAAAAAAAAAAAAJgCAABkcnMv&#10;ZG93bnJldi54bWxQSwUGAAAAAAQABAD1AAAAigMAAAAA&#10;" path="m,1111250r3018790,l3018790,,,,,1111250xe" filled="f" strokeweight=".8pt">
                  <v:stroke miterlimit="83231f" joinstyle="miter"/>
                  <v:path arrowok="t" textboxrect="0,0,3018790,1111250"/>
                </v:shape>
                <v:shape id="Picture 11878" o:spid="_x0000_s1347" type="#_x0000_t75" style="position:absolute;left:22567;top:7137;width:7697;height:3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YSTbGAAAA3gAAAA8AAABkcnMvZG93bnJldi54bWxEj09rwkAQxe+FfodlCt7qJkrVpq5iBaEn&#10;xT/odciOSTA7G7Jbjd/eOQjeZnhv3vvNdN65Wl2pDZVnA2k/AUWce1txYeCwX31OQIWIbLH2TAbu&#10;FGA+e3+bYmb9jbd03cVCSQiHDA2UMTaZ1iEvyWHo+4ZYtLNvHUZZ20LbFm8S7mo9SJKRdlixNJTY&#10;0LKk/LL7dwaOl+/T74GOPv3C+7oa0uY0XJ2N6X10ix9Qkbr4Mj+v/6zgp5Ox8Mo7MoOe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thJNsYAAADeAAAADwAAAAAAAAAAAAAA&#10;AACfAgAAZHJzL2Rvd25yZXYueG1sUEsFBgAAAAAEAAQA9wAAAJIDAAAAAA==&#10;">
                  <v:imagedata r:id="rId114" o:title=""/>
                </v:shape>
                <v:shape id="Shape 11879" o:spid="_x0000_s1348" style="position:absolute;left:22402;top:7112;width:7684;height:3987;visibility:visible;mso-wrap-style:square;v-text-anchor:top" coordsize="768350,398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5I9McA&#10;AADeAAAADwAAAGRycy9kb3ducmV2LnhtbERPTWvCQBC9F/wPywhepG60YGPqKppiKV5KrRZ6G7LT&#10;bDA7G7LbGP99tyD0No/3Oct1b2vRUesrxwqmkwQEceF0xaWC48fuPgXhA7LG2jEpuJKH9Wpwt8RM&#10;uwu/U3cIpYgh7DNUYEJoMil9Yciin7iGOHLfrrUYImxLqVu8xHBby1mSzKXFimODwYZyQ8X58GMV&#10;7F92m/k1/cr349NDkX8+d+a4fVNqNOw3TyAC9eFffHO/6jh/mj4u4O+deIN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SPTHAAAA3gAAAA8AAAAAAAAAAAAAAAAAmAIAAGRy&#10;cy9kb3ducmV2LnhtbFBLBQYAAAAABAAEAPUAAACMAwAAAAA=&#10;" path="m,398780r768350,l768350,,,,,398780xe" filled="f" strokeweight=".8pt">
                  <v:stroke miterlimit="83231f" joinstyle="miter"/>
                  <v:path arrowok="t" textboxrect="0,0,768350,398780"/>
                </v:shape>
                <v:shape id="Shape 11880" o:spid="_x0000_s1349" style="position:absolute;left:23431;top:7937;width:6045;height:2400;visibility:visible;mso-wrap-style:square;v-text-anchor:top" coordsize="60452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BAycUA&#10;AADeAAAADwAAAGRycy9kb3ducmV2LnhtbESPQWvCQBCF70L/wzKF3nRjCyGNriIFS0+itvU8ZMck&#10;mJ0N2dWs/945FHqbYd68977lOrlO3WgIrWcD81kGirjytuXawM/3dlqAChHZYueZDNwpwHr1NFli&#10;af3IB7odY63EhEOJBpoY+1LrUDXkMMx8Tyy3sx8cRlmHWtsBRzF3nX7Nslw7bFkSGuzpo6Hqcrw6&#10;A7ug0/V3fONTyg96n1+6d/zcGvPynDYLUJFS/Bf/fX9ZqT8vCgEQHJlB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DJxQAAAN4AAAAPAAAAAAAAAAAAAAAAAJgCAABkcnMv&#10;ZG93bnJldi54bWxQSwUGAAAAAAQABAD1AAAAigMAAAAA&#10;" path="m,40005l3175,24130,11430,11430,24130,3175,40005,,564515,r15875,3175l593090,11430r8255,12700l604520,40005r,160020l601345,215900r-8255,12700l580390,236855r-15875,3175l40005,240030,24130,236855,11430,228600,3175,215900,,200025,,40005xe" filled="f" strokecolor="red" strokeweight=".8pt">
                  <v:path arrowok="t" textboxrect="0,0,604520,240030"/>
                </v:shape>
                <v:shape id="Shape 11881" o:spid="_x0000_s1350" style="position:absolute;left:10922;top:2374;width:4089;height:4001;visibility:visible;mso-wrap-style:square;v-text-anchor:top" coordsize="40894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FqMQA&#10;AADeAAAADwAAAGRycy9kb3ducmV2LnhtbERPS0vEMBC+L/gfwgjedtN6kFI3u/igUNAVdlf0OjRj&#10;W2wmJUnb+O+NIOxtPr7nbPfRDGIm53vLCvJNBoK4sbrnVsH7uVoXIHxA1jhYJgU/5GG/u1ptsdR2&#10;4SPNp9CKFMK+RAVdCGMppW86Mug3diRO3Jd1BkOCrpXa4ZLCzSBvs+xOGuw5NXQ40lNHzfdpMgoe&#10;9fz62dZVXKb68PwWP14OS+2UurmOD/cgAsVwEf+7a53m50WRw9876Q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oxajEAAAA3gAAAA8AAAAAAAAAAAAAAAAAmAIAAGRycy9k&#10;b3ducmV2LnhtbFBLBQYAAAAABAAEAPUAAACJAwAAAAA=&#10;" path="m,400050r408940,l408940,,,,,400050xe" filled="f" strokecolor="red" strokeweight=".8pt">
                  <v:path arrowok="t" textboxrect="0,0,408940,400050"/>
                </v:shape>
                <v:shape id="Picture 11883" o:spid="_x0000_s1351" type="#_x0000_t75" style="position:absolute;left:22442;top:7150;width:7650;height:3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17jrDAAAA3gAAAA8AAABkcnMvZG93bnJldi54bWxET0uLwjAQvi/4H8II3tZURSnVVFQQRDys&#10;3QWvQzN9aDMpTdT6783Cwt7m43vOat2bRjyoc7VlBZNxBII4t7rmUsHP9/4zBuE8ssbGMil4kYN1&#10;OvhYYaLtk8/0yHwpQgi7BBVU3reJlC6vyKAb25Y4cIXtDPoAu1LqDp8h3DRyGkULabDm0FBhS7uK&#10;8lt2NwqKctssDvFp447n6Dr/wnt+vJBSo2G/WYLw1Pt/8Z/7oMP8SRzP4PedcINM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LXuOsMAAADeAAAADwAAAAAAAAAAAAAAAACf&#10;AgAAZHJzL2Rvd25yZXYueG1sUEsFBgAAAAAEAAQA9wAAAI8DAAAAAA==&#10;">
                  <v:imagedata r:id="rId115" o:title=""/>
                </v:shape>
                <v:rect id="Rectangle 11884" o:spid="_x0000_s1352" style="position:absolute;left:22459;top:7261;width:38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f/sUA&#10;AADeAAAADwAAAGRycy9kb3ducmV2LnhtbERPTWvCQBC9F/oflil4azZKkRizitSWeKxasL0N2TEJ&#10;zc6G7DaJ/vquIPQ2j/c52Xo0jeipc7VlBdMoBkFcWF1zqeDz+P6cgHAeWWNjmRRcyMF69fiQYart&#10;wHvqD74UIYRdigoq79tUSldUZNBFtiUO3Nl2Bn2AXSl1h0MIN42cxfFcGqw5NFTY0mtFxc/h1yjI&#10;k3bztbPXoWzevvPTx2mxPS68UpOncbME4Wn0/+K7e6fD/GmS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B/+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1885" o:spid="_x0000_s1353" style="position:absolute;left:24593;top:8571;width:154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i6ZcUA&#10;AADeAAAADwAAAGRycy9kb3ducmV2LnhtbERPTWvCQBC9F/oflil4azYKlRizitSWeKxasL0N2TEJ&#10;zc6G7DaJ/vquIPQ2j/c52Xo0jeipc7VlBdMoBkFcWF1zqeDz+P6cgHAeWWNjmRRcyMF69fiQYart&#10;wHvqD74UIYRdigoq79tUSldUZNBFtiUO3Nl2Bn2AXSl1h0MIN42cxfFcGqw5NFTY0mtFxc/h1yjI&#10;k3bztbPXoWzevvPTx2mxPS68UpOncbME4Wn0/+K7e6fD/GmS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SLpl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12</w:t>
                        </w:r>
                      </w:p>
                    </w:txbxContent>
                  </v:textbox>
                </v:rect>
                <v:rect id="Rectangle 11886" o:spid="_x0000_s1354" style="position:absolute;left:25751;top:8571;width:51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okEsMA&#10;AADeAAAADwAAAGRycy9kb3ducmV2LnhtbERPS4vCMBC+L+x/CLPgbU31ILVrFNlV9OgL6t6GZmyL&#10;zaQ00VZ/vREEb/PxPWcy60wlrtS40rKCQT8CQZxZXXKu4LBffscgnEfWWFkmBTdyMJt+fkww0bbl&#10;LV13PhchhF2CCgrv60RKlxVk0PVtTRy4k20M+gCbXOoG2xBuKjmMopE0WHJoKLCm34Ky8+5iFKzi&#10;en5c23ubV4v/VbpJx3/7sVeq99XNf0B46vxb/HKvdZg/iOMR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okEs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w:t>
                        </w:r>
                      </w:p>
                    </w:txbxContent>
                  </v:textbox>
                </v:rect>
                <v:rect id="Rectangle 11887" o:spid="_x0000_s1355" style="position:absolute;left:26117;top:8571;width:29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BicUA&#10;AADeAAAADwAAAGRycy9kb3ducmV2LnhtbERPTWvCQBC9F/oflil4azZ6qDFmFakt8Vi1YHsbsmMS&#10;mp0N2W0S/fVdQehtHu9zsvVoGtFT52rLCqZRDIK4sLrmUsHn8f05AeE8ssbGMim4kIP16vEhw1Tb&#10;gffUH3wpQgi7FBVU3replK6oyKCLbEscuLPtDPoAu1LqDocQbho5i+MXabDm0FBhS68VFT+HX6Mg&#10;T9rN185eh7J5+85PH6fF9rjwSk2exs0ShKfR/4vv7p0O86dJ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1oGJ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1888" o:spid="_x0000_s1356" style="position:absolute;left:28346;top:8571;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V+8cA&#10;AADeAAAADwAAAGRycy9kb3ducmV2LnhtbESPQW/CMAyF75P4D5GRuI2UHVApBIQGExwZIMFuVuO1&#10;1RqnagIt/Pr5MGk3W+/5vc+LVe9qdac2VJ4NTMYJKOLc24oLA+fTx2sKKkRki7VnMvCgAKvl4GWB&#10;mfUdf9L9GAslIRwyNFDG2GRah7wkh2HsG2LRvn3rMMraFtq22Em4q/Vbkky1w4qlocSG3kvKf443&#10;Z2CXNuvr3j+7ot5+7S6Hy2xzmkVjRsN+PQcVqY//5r/rvRX8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JFfv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rPr>
      </w:pPr>
      <w:r w:rsidRPr="00D91044">
        <w:rPr>
          <w:color w:val="auto"/>
          <w:szCs w:val="28"/>
        </w:rPr>
        <w:t xml:space="preserve">Bu </w:t>
      </w:r>
      <w:proofErr w:type="gramStart"/>
      <w:r w:rsidRPr="00D91044">
        <w:rPr>
          <w:color w:val="auto"/>
          <w:szCs w:val="28"/>
        </w:rPr>
        <w:t>е</w:t>
      </w:r>
      <w:proofErr w:type="gramEnd"/>
      <w:r w:rsidRPr="00D91044">
        <w:rPr>
          <w:color w:val="auto"/>
          <w:szCs w:val="28"/>
        </w:rPr>
        <w:t xml:space="preserve">rdagi </w:t>
      </w:r>
      <w:r w:rsidRPr="00D91044">
        <w:rPr>
          <w:b/>
          <w:color w:val="auto"/>
          <w:szCs w:val="28"/>
        </w:rPr>
        <w:t xml:space="preserve">Paздeлить – Ajratish </w:t>
      </w:r>
      <w:r w:rsidRPr="00D91044">
        <w:rPr>
          <w:color w:val="auto"/>
          <w:szCs w:val="28"/>
        </w:rPr>
        <w:t xml:space="preserve">(12-rasmda keltirilgan) tugmasi sahifaning ko‘rinishini xohlagan joydan, ikkiga ajratadi. Bu funksiyaning qulaylik tarafi, bitta hujjatning har xil joyi bir vaqtning o‘zida ko‘rinishi bo‘lib, bu ayrim vaziyatlarda juda as qotadi. Funksiyani o‘chirish uchun esa </w:t>
      </w:r>
      <w:proofErr w:type="gramStart"/>
      <w:r w:rsidRPr="00D91044">
        <w:rPr>
          <w:b/>
          <w:color w:val="auto"/>
          <w:szCs w:val="28"/>
        </w:rPr>
        <w:t>C</w:t>
      </w:r>
      <w:proofErr w:type="gramEnd"/>
      <w:r w:rsidRPr="00D91044">
        <w:rPr>
          <w:b/>
          <w:color w:val="auto"/>
          <w:szCs w:val="28"/>
        </w:rPr>
        <w:t xml:space="preserve">нять paздeлeниe –Ajratishni olib tashlash (О‘chirish) </w:t>
      </w:r>
      <w:r w:rsidRPr="00D91044">
        <w:rPr>
          <w:color w:val="auto"/>
          <w:szCs w:val="28"/>
        </w:rPr>
        <w:t xml:space="preserve">tugmasiga chertamiz (13-rasmda keltirilgan).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4C2B3AD8" wp14:editId="317D5A7E">
                <wp:extent cx="3590163" cy="998821"/>
                <wp:effectExtent l="0" t="0" r="0" b="0"/>
                <wp:docPr id="395124" name="Group 395124"/>
                <wp:cNvGraphicFramePr/>
                <a:graphic xmlns:a="http://schemas.openxmlformats.org/drawingml/2006/main">
                  <a:graphicData uri="http://schemas.microsoft.com/office/word/2010/wordprocessingGroup">
                    <wpg:wgp>
                      <wpg:cNvGrpSpPr/>
                      <wpg:grpSpPr>
                        <a:xfrm>
                          <a:off x="0" y="0"/>
                          <a:ext cx="3590163" cy="998821"/>
                          <a:chOff x="0" y="0"/>
                          <a:chExt cx="3590163" cy="998821"/>
                        </a:xfrm>
                      </wpg:grpSpPr>
                      <wps:wsp>
                        <wps:cNvPr id="11813" name="Rectangle 11813"/>
                        <wps:cNvSpPr/>
                        <wps:spPr>
                          <a:xfrm>
                            <a:off x="3558159" y="857107"/>
                            <a:ext cx="42565"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pic:pic xmlns:pic="http://schemas.openxmlformats.org/drawingml/2006/picture">
                        <pic:nvPicPr>
                          <pic:cNvPr id="11890" name="Picture 11890"/>
                          <pic:cNvPicPr/>
                        </pic:nvPicPr>
                        <pic:blipFill>
                          <a:blip r:embed="rId116"/>
                          <a:stretch>
                            <a:fillRect/>
                          </a:stretch>
                        </pic:blipFill>
                        <pic:spPr>
                          <a:xfrm>
                            <a:off x="8890" y="19050"/>
                            <a:ext cx="3536950" cy="933450"/>
                          </a:xfrm>
                          <a:prstGeom prst="rect">
                            <a:avLst/>
                          </a:prstGeom>
                        </pic:spPr>
                      </pic:pic>
                      <wps:wsp>
                        <wps:cNvPr id="11891" name="Shape 11891"/>
                        <wps:cNvSpPr/>
                        <wps:spPr>
                          <a:xfrm>
                            <a:off x="1290320" y="276861"/>
                            <a:ext cx="495300" cy="514350"/>
                          </a:xfrm>
                          <a:custGeom>
                            <a:avLst/>
                            <a:gdLst/>
                            <a:ahLst/>
                            <a:cxnLst/>
                            <a:rect l="0" t="0" r="0" b="0"/>
                            <a:pathLst>
                              <a:path w="495300" h="514350">
                                <a:moveTo>
                                  <a:pt x="0" y="514350"/>
                                </a:moveTo>
                                <a:lnTo>
                                  <a:pt x="495300" y="514350"/>
                                </a:lnTo>
                                <a:lnTo>
                                  <a:pt x="49530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1893" name="Picture 11893"/>
                          <pic:cNvPicPr/>
                        </pic:nvPicPr>
                        <pic:blipFill>
                          <a:blip r:embed="rId111"/>
                          <a:stretch>
                            <a:fillRect/>
                          </a:stretch>
                        </pic:blipFill>
                        <pic:spPr>
                          <a:xfrm>
                            <a:off x="2720340" y="474980"/>
                            <a:ext cx="810260" cy="472440"/>
                          </a:xfrm>
                          <a:prstGeom prst="rect">
                            <a:avLst/>
                          </a:prstGeom>
                        </pic:spPr>
                      </pic:pic>
                      <wps:wsp>
                        <wps:cNvPr id="11894" name="Shape 11894"/>
                        <wps:cNvSpPr/>
                        <wps:spPr>
                          <a:xfrm>
                            <a:off x="2837180" y="600711"/>
                            <a:ext cx="603250" cy="240030"/>
                          </a:xfrm>
                          <a:custGeom>
                            <a:avLst/>
                            <a:gdLst/>
                            <a:ahLst/>
                            <a:cxnLst/>
                            <a:rect l="0" t="0" r="0" b="0"/>
                            <a:pathLst>
                              <a:path w="603250" h="240030">
                                <a:moveTo>
                                  <a:pt x="0" y="40005"/>
                                </a:moveTo>
                                <a:lnTo>
                                  <a:pt x="3175" y="24764"/>
                                </a:lnTo>
                                <a:lnTo>
                                  <a:pt x="11430" y="12064"/>
                                </a:lnTo>
                                <a:lnTo>
                                  <a:pt x="24130" y="3175"/>
                                </a:lnTo>
                                <a:lnTo>
                                  <a:pt x="40005" y="0"/>
                                </a:lnTo>
                                <a:lnTo>
                                  <a:pt x="563245" y="0"/>
                                </a:lnTo>
                                <a:lnTo>
                                  <a:pt x="579120" y="3175"/>
                                </a:lnTo>
                                <a:lnTo>
                                  <a:pt x="591820" y="12064"/>
                                </a:lnTo>
                                <a:lnTo>
                                  <a:pt x="600075" y="24764"/>
                                </a:lnTo>
                                <a:lnTo>
                                  <a:pt x="603250" y="40005"/>
                                </a:lnTo>
                                <a:lnTo>
                                  <a:pt x="603250" y="200025"/>
                                </a:lnTo>
                                <a:lnTo>
                                  <a:pt x="600075" y="215900"/>
                                </a:lnTo>
                                <a:lnTo>
                                  <a:pt x="591820" y="228600"/>
                                </a:lnTo>
                                <a:lnTo>
                                  <a:pt x="579120" y="236855"/>
                                </a:lnTo>
                                <a:lnTo>
                                  <a:pt x="563245" y="240030"/>
                                </a:lnTo>
                                <a:lnTo>
                                  <a:pt x="40005" y="240030"/>
                                </a:lnTo>
                                <a:lnTo>
                                  <a:pt x="24130" y="236855"/>
                                </a:lnTo>
                                <a:lnTo>
                                  <a:pt x="11430" y="228600"/>
                                </a:lnTo>
                                <a:lnTo>
                                  <a:pt x="3175" y="215900"/>
                                </a:lnTo>
                                <a:lnTo>
                                  <a:pt x="0" y="20002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1895" name="Shape 11895"/>
                        <wps:cNvSpPr/>
                        <wps:spPr>
                          <a:xfrm>
                            <a:off x="0" y="0"/>
                            <a:ext cx="3533140" cy="952500"/>
                          </a:xfrm>
                          <a:custGeom>
                            <a:avLst/>
                            <a:gdLst/>
                            <a:ahLst/>
                            <a:cxnLst/>
                            <a:rect l="0" t="0" r="0" b="0"/>
                            <a:pathLst>
                              <a:path w="3533140" h="952500">
                                <a:moveTo>
                                  <a:pt x="0" y="952500"/>
                                </a:moveTo>
                                <a:lnTo>
                                  <a:pt x="3533140" y="952500"/>
                                </a:lnTo>
                                <a:lnTo>
                                  <a:pt x="35331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1896" name="Shape 11896"/>
                        <wps:cNvSpPr/>
                        <wps:spPr>
                          <a:xfrm>
                            <a:off x="2724150" y="482600"/>
                            <a:ext cx="808990" cy="469900"/>
                          </a:xfrm>
                          <a:custGeom>
                            <a:avLst/>
                            <a:gdLst/>
                            <a:ahLst/>
                            <a:cxnLst/>
                            <a:rect l="0" t="0" r="0" b="0"/>
                            <a:pathLst>
                              <a:path w="808990" h="469900">
                                <a:moveTo>
                                  <a:pt x="0" y="469900"/>
                                </a:moveTo>
                                <a:lnTo>
                                  <a:pt x="808990" y="469900"/>
                                </a:lnTo>
                                <a:lnTo>
                                  <a:pt x="808990" y="0"/>
                                </a:lnTo>
                                <a:lnTo>
                                  <a:pt x="0" y="0"/>
                                </a:lnTo>
                                <a:close/>
                              </a:path>
                            </a:pathLst>
                          </a:custGeom>
                          <a:ln w="1143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898" name="Picture 11898"/>
                          <pic:cNvPicPr/>
                        </pic:nvPicPr>
                        <pic:blipFill>
                          <a:blip r:embed="rId117"/>
                          <a:stretch>
                            <a:fillRect/>
                          </a:stretch>
                        </pic:blipFill>
                        <pic:spPr>
                          <a:xfrm>
                            <a:off x="2729992" y="487173"/>
                            <a:ext cx="798576" cy="460248"/>
                          </a:xfrm>
                          <a:prstGeom prst="rect">
                            <a:avLst/>
                          </a:prstGeom>
                        </pic:spPr>
                      </pic:pic>
                      <wps:wsp>
                        <wps:cNvPr id="11899" name="Rectangle 11899"/>
                        <wps:cNvSpPr/>
                        <wps:spPr>
                          <a:xfrm>
                            <a:off x="2731770" y="502231"/>
                            <a:ext cx="48646" cy="215405"/>
                          </a:xfrm>
                          <a:prstGeom prst="rect">
                            <a:avLst/>
                          </a:prstGeom>
                          <a:ln>
                            <a:noFill/>
                          </a:ln>
                        </wps:spPr>
                        <wps:txbx>
                          <w:txbxContent>
                            <w:p w:rsidR="008D3E2E" w:rsidRDefault="008D3E2E">
                              <w:pPr>
                                <w:spacing w:after="160" w:line="259" w:lineRule="auto"/>
                                <w:ind w:left="0" w:right="0" w:firstLine="0"/>
                                <w:jc w:val="left"/>
                              </w:pPr>
                              <w:r>
                                <w:rPr>
                                  <w:sz w:val="23"/>
                                </w:rPr>
                                <w:t xml:space="preserve"> </w:t>
                              </w:r>
                            </w:p>
                          </w:txbxContent>
                        </wps:txbx>
                        <wps:bodyPr horzOverflow="overflow" vert="horz" lIns="0" tIns="0" rIns="0" bIns="0" rtlCol="0">
                          <a:noAutofit/>
                        </wps:bodyPr>
                      </wps:wsp>
                      <wps:wsp>
                        <wps:cNvPr id="11900" name="Rectangle 11900"/>
                        <wps:cNvSpPr/>
                        <wps:spPr>
                          <a:xfrm>
                            <a:off x="2954655" y="666548"/>
                            <a:ext cx="154046" cy="170529"/>
                          </a:xfrm>
                          <a:prstGeom prst="rect">
                            <a:avLst/>
                          </a:prstGeom>
                          <a:ln>
                            <a:noFill/>
                          </a:ln>
                        </wps:spPr>
                        <wps:txbx>
                          <w:txbxContent>
                            <w:p w:rsidR="008D3E2E" w:rsidRDefault="008D3E2E">
                              <w:pPr>
                                <w:spacing w:after="160" w:line="259" w:lineRule="auto"/>
                                <w:ind w:left="0" w:right="0" w:firstLine="0"/>
                                <w:jc w:val="left"/>
                              </w:pPr>
                              <w:r>
                                <w:rPr>
                                  <w:sz w:val="18"/>
                                </w:rPr>
                                <w:t>13</w:t>
                              </w:r>
                            </w:p>
                          </w:txbxContent>
                        </wps:txbx>
                        <wps:bodyPr horzOverflow="overflow" vert="horz" lIns="0" tIns="0" rIns="0" bIns="0" rtlCol="0">
                          <a:noAutofit/>
                        </wps:bodyPr>
                      </wps:wsp>
                      <wps:wsp>
                        <wps:cNvPr id="11901" name="Rectangle 11901"/>
                        <wps:cNvSpPr/>
                        <wps:spPr>
                          <a:xfrm>
                            <a:off x="3070479" y="666548"/>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1902" name="Rectangle 11902"/>
                        <wps:cNvSpPr/>
                        <wps:spPr>
                          <a:xfrm>
                            <a:off x="3107055" y="666548"/>
                            <a:ext cx="297745"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1903" name="Rectangle 11903"/>
                        <wps:cNvSpPr/>
                        <wps:spPr>
                          <a:xfrm>
                            <a:off x="3329559" y="666548"/>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5124" o:spid="_x0000_s1357" style="width:282.7pt;height:78.65pt;mso-position-horizontal-relative:char;mso-position-vertical-relative:line" coordsize="35901,998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D/9lQSwMECgAAAAAA&#10;AAAhAKeGh5sINwAACDcAABQAAABkcnMvbWVkaWEvaW1hZ2UxLmpwZ//Y/+AAEEpGSUYAAQEBAGAA&#10;YAAA/9sAQwADAgIDAgIDAwMDBAMDBAUIBQUEBAUKBwcGCAwKDAwLCgsLDQ4SEA0OEQ4LCxAWEBET&#10;FBUVFQwPFxgWFBgSFBUU/9sAQwEDBAQFBAUJBQUJFA0LDRQUFBQUFBQUFBQUFBQUFBQUFBQUFBQU&#10;FBQUFBQUFBQUFBQUFBQUFBQUFBQUFBQUFBQU/8AAEQgAfQH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">
                <v:rect id="Rectangle 11813" o:spid="_x0000_s1358" style="position:absolute;left:35581;top:8571;width:426;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cUA&#10;AADeAAAADwAAAGRycy9kb3ducmV2LnhtbERPTWvCQBC9F/wPywi91U0USkyzEdGKHlsj2N6G7DQJ&#10;ZmdDdmvS/vpuQfA2j/c52Wo0rbhS7xrLCuJZBIK4tLrhSsGp2D0lIJxH1thaJgU/5GCVTx4yTLUd&#10;+J2uR1+JEMIuRQW1910qpStrMuhmtiMO3JftDfoA+0rqHocQblo5j6JnabDh0FBjR5uaysvx2yjY&#10;J93642B/h6p9/dyf387LbbH0Sj1Ox/ULCE+jv4tv7oMO8+MkXsD/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xIN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20"/>
                          </w:rPr>
                          <w:t xml:space="preserve"> </w:t>
                        </w:r>
                      </w:p>
                    </w:txbxContent>
                  </v:textbox>
                </v:rect>
                <v:shape id="Picture 11890" o:spid="_x0000_s1359" type="#_x0000_t75" style="position:absolute;left:88;top:190;width:35370;height: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TRP/JAAAA3gAAAA8AAABkcnMvZG93bnJldi54bWxEj0FrwkAQhe9C/8Myhd50YymtTV0lFKQW&#10;hVrbQ49DdpoNZmdDdo3RX+8cCr3NMG/ee998OfhG9dTFOrCB6SQDRVwGW3Nl4PtrNZ6BignZYhOY&#10;DJwpwnJxM5pjbsOJP6nfp0qJCcccDbiU2lzrWDryGCehJZbbb+g8Jlm7StsOT2LuG32fZY/aY82S&#10;4LClV0flYX/0Bh6228t7sfP81P/0rv1Y7Q5vm8KYu9uheAGVaEj/4r/vtZX609mzAAiOzKA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VNE/8kAAADeAAAADwAAAAAAAAAA&#10;AAAAAACfAgAAZHJzL2Rvd25yZXYueG1sUEsFBgAAAAAEAAQA9wAAAJUDAAAAAA==&#10;">
                  <v:imagedata r:id="rId118" o:title=""/>
                </v:shape>
                <v:shape id="Shape 11891" o:spid="_x0000_s1360" style="position:absolute;left:12903;top:2768;width:4953;height:5144;visibility:visible;mso-wrap-style:square;v-text-anchor:top" coordsize="495300,514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8lRMQA&#10;AADeAAAADwAAAGRycy9kb3ducmV2LnhtbERPzWrCQBC+F/oOyxS81d30UGJ0FSsWclHw5wHG7DQJ&#10;ZmdjdmuiT+8Khd7m4/ud2WKwjbhS52vHGpKxAkFcOFNzqeF4+H5PQfiAbLBxTBpu5GExf32ZYWZc&#10;zzu67kMpYgj7DDVUIbSZlL6oyKIfu5Y4cj+usxgi7EppOuxjuG3kh1Kf0mLNsaHCllYVFef9r9Vw&#10;yVVudpdis11Pvk7npbrbtL9rPXobllMQgYbwL/5z5ybOT9JJAs934g1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fJUTEAAAA3gAAAA8AAAAAAAAAAAAAAAAAmAIAAGRycy9k&#10;b3ducmV2LnhtbFBLBQYAAAAABAAEAPUAAACJAwAAAAA=&#10;" path="m,514350r495300,l495300,,,,,514350xe" filled="f" strokecolor="red" strokeweight=".8pt">
                  <v:stroke miterlimit="66585f" joinstyle="miter"/>
                  <v:path arrowok="t" textboxrect="0,0,495300,514350"/>
                </v:shape>
                <v:shape id="Picture 11893" o:spid="_x0000_s1361" type="#_x0000_t75" style="position:absolute;left:27203;top:4749;width:8103;height:4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wPb3CAAAA3gAAAA8AAABkcnMvZG93bnJldi54bWxET0uLwjAQvgv7H8Is7E3TWhStRtkVBE8u&#10;PrDXoZk+sJmUJqv135sFwdt8fM9ZrnvTiBt1rrasIB5FIIhzq2suFZxP2+EMhPPIGhvLpOBBDtar&#10;j8ESU23vfKDb0ZcihLBLUUHlfZtK6fKKDLqRbYkDV9jOoA+wK6Xu8B7CTSPHUTSVBmsODRW2tKko&#10;vx7/jILLdZ79nOli4wk+9nVCv1myLZT6+uy/FyA89f4tfrl3OsyPZ/ME/t8JN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cD29wgAAAN4AAAAPAAAAAAAAAAAAAAAAAJ8C&#10;AABkcnMvZG93bnJldi54bWxQSwUGAAAAAAQABAD3AAAAjgMAAAAA&#10;">
                  <v:imagedata r:id="rId114" o:title=""/>
                </v:shape>
                <v:shape id="Shape 11894" o:spid="_x0000_s1362" style="position:absolute;left:28371;top:6007;width:6033;height:2400;visibility:visible;mso-wrap-style:square;v-text-anchor:top" coordsize="603250,240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2HcQA&#10;AADeAAAADwAAAGRycy9kb3ducmV2LnhtbERP22oCMRB9F/yHMELfNGuRVlejLEKxFKH1gvg4bMZk&#10;cTNZNlG3f98UCn2bw7nOYtW5WtypDZVnBeNRBoK49Lpio+B4eBtOQYSIrLH2TAq+KcBq2e8tMNf+&#10;wTu676MRKYRDjgpsjE0uZSgtOQwj3xAn7uJbhzHB1kjd4iOFu1o+Z9mLdFhxarDY0NpSed3fnAJ5&#10;Lk+3+vPVbHZkt/HrUHyYbaHU06Ar5iAidfFf/Od+12n+eDqbwO876Qa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nNh3EAAAA3gAAAA8AAAAAAAAAAAAAAAAAmAIAAGRycy9k&#10;b3ducmV2LnhtbFBLBQYAAAAABAAEAPUAAACJAwAAAAA=&#10;" path="m,40005l3175,24764,11430,12064,24130,3175,40005,,563245,r15875,3175l591820,12064r8255,12700l603250,40005r,160020l600075,215900r-8255,12700l579120,236855r-15875,3175l40005,240030,24130,236855,11430,228600,3175,215900,,200025,,40005xe" filled="f" strokecolor="red" strokeweight=".8pt">
                  <v:path arrowok="t" textboxrect="0,0,603250,240030"/>
                </v:shape>
                <v:shape id="Shape 11895" o:spid="_x0000_s1363" style="position:absolute;width:35331;height:9525;visibility:visible;mso-wrap-style:square;v-text-anchor:top" coordsize="3533140,952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gjpsQA&#10;AADeAAAADwAAAGRycy9kb3ducmV2LnhtbERPzWrCQBC+C77DMkIv0myUVkzqKmoptsfGPsCYHZNo&#10;djbsrpr26d1Cobf5+H5nsepNK67kfGNZwSRJQRCXVjdcKfjavz3OQfiArLG1TAq+ycNqORwsMNf2&#10;xp90LUIlYgj7HBXUIXS5lL6syaBPbEccuaN1BkOErpLa4S2Gm1ZO03QmDTYcG2rsaFtTeS4uRoHf&#10;7c3m8rF9mmX82hzG7nTw9keph1G/fgERqA//4j/3u47zJ/PsGX7fi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oI6bEAAAA3gAAAA8AAAAAAAAAAAAAAAAAmAIAAGRycy9k&#10;b3ducmV2LnhtbFBLBQYAAAAABAAEAPUAAACJAwAAAAA=&#10;" path="m,952500r3533140,l3533140,,,,,952500xe" filled="f" strokeweight=".8pt">
                  <v:stroke miterlimit="66585f" joinstyle="miter"/>
                  <v:path arrowok="t" textboxrect="0,0,3533140,952500"/>
                </v:shape>
                <v:shape id="Shape 11896" o:spid="_x0000_s1364" style="position:absolute;left:27241;top:4826;width:8090;height:4699;visibility:visible;mso-wrap-style:square;v-text-anchor:top" coordsize="808990,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7E2MIA&#10;AADeAAAADwAAAGRycy9kb3ducmV2LnhtbERPS2sCMRC+F/ofwhS81exKEV2NoqK4HuvjPm7GzeJm&#10;siSpbv99Uyj0Nh/fc+bL3rbiQT40jhXkwwwEceV0w7WC82n3PgERIrLG1jEp+KYAy8XryxwL7Z78&#10;SY9jrEUK4VCgAhNjV0gZKkMWw9B1xIm7OW8xJuhrqT0+U7ht5SjLxtJiw6nBYEcbQ9X9+GUVuNvl&#10;rE/mcLjK0m/jep+XH7RTavDWr2YgIvXxX/znLnWan0+mY/h9J90gF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sTYwgAAAN4AAAAPAAAAAAAAAAAAAAAAAJgCAABkcnMvZG93&#10;bnJldi54bWxQSwUGAAAAAAQABAD1AAAAhwMAAAAA&#10;" path="m,469900r808990,l808990,,,,,469900xe" filled="f" strokeweight=".9pt">
                  <v:stroke miterlimit="66585f" joinstyle="miter"/>
                  <v:path arrowok="t" textboxrect="0,0,808990,469900"/>
                </v:shape>
                <v:shape id="Picture 11898" o:spid="_x0000_s1365" type="#_x0000_t75" style="position:absolute;left:27299;top:4871;width:7986;height:4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OUrJAAAA3gAAAA8AAABkcnMvZG93bnJldi54bWxEj09rAkEMxe8Fv8MQoRepsxZb7NZRpCC0&#10;HgT/QNtb2Im7S3cy68yo229vDoK3hPfy3i/TeecadaYQa88GRsMMFHHhbc2lgf1u+TQBFROyxcYz&#10;GfinCPNZ72GKufUX3tB5m0olIRxzNFCl1OZax6Iih3HoW2LRDj44TLKGUtuAFwl3jX7OslftsGZp&#10;qLClj4qKv+3JGdicvo677/F+/RPSi14tD4Nx8zsw5rHfLd5BJerS3Xy7/rSCP5q8Ca+8IzPo2RU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805SskAAADeAAAADwAAAAAAAAAA&#10;AAAAAACfAgAAZHJzL2Rvd25yZXYueG1sUEsFBgAAAAAEAAQA9wAAAJUDAAAAAA==&#10;">
                  <v:imagedata r:id="rId119" o:title=""/>
                </v:shape>
                <v:rect id="Rectangle 11899" o:spid="_x0000_s1366" style="position:absolute;left:27317;top:5022;width:487;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wmvcUA&#10;AADeAAAADwAAAGRycy9kb3ducmV2LnhtbERPTWvCQBC9F/wPywjemo09lCS6ilSLHm1SiL0N2WkS&#10;mp0N2a2J/vpuodDbPN7nrLeT6cSVBtdaVrCMYhDEldUt1wrei9fHBITzyBo7y6TgRg62m9nDGjNt&#10;R36ja+5rEULYZaig8b7PpHRVQwZdZHviwH3awaAPcKilHnAM4aaTT3H8LA22HBoa7Omloeor/zYK&#10;jkm/u5zsfay7w8exPJfpvki9Uov5tFuB8DT5f/Gf+6TD/GWS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3Ca9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23"/>
                          </w:rPr>
                          <w:t xml:space="preserve"> </w:t>
                        </w:r>
                      </w:p>
                    </w:txbxContent>
                  </v:textbox>
                </v:rect>
                <v:rect id="Rectangle 11900" o:spid="_x0000_s1367" style="position:absolute;left:29546;top:6665;width:154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VOscA&#10;AADeAAAADwAAAGRycy9kb3ducmV2LnhtbESPQW/CMAyF75P4D5GRuI2UHSbakVaIbYLjBkiMm9WY&#10;tqJxqiajZb9+PkzazZaf33vfqhhdq27Uh8azgcU8AUVcettwZeB4eH9cggoR2WLrmQzcKUCRTx5W&#10;mFk/8Cfd9rFSYsIhQwN1jF2mdShrchjmviOW28X3DqOsfaVtj4OYu1Y/JcmzdtiwJNTY0aam8rr/&#10;dga2y279tfM/Q9W+nbenj1P6ekijMbPpuH4BFWmM/+K/752V+os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NFTr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13</w:t>
                        </w:r>
                      </w:p>
                    </w:txbxContent>
                  </v:textbox>
                </v:rect>
                <v:rect id="Rectangle 11901" o:spid="_x0000_s1368" style="position:absolute;left:30704;top:6665;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wocMA&#10;AADeAAAADwAAAGRycy9kb3ducmV2LnhtbERPTYvCMBC9L/gfwgje1rR7EFuNIuqiR1cX1NvQjG2x&#10;mZQm2uqv3wjC3ubxPmc670wl7tS40rKCeBiBIM6sLjlX8Hv4/hyDcB5ZY2WZFDzIwXzW+5hiqm3L&#10;P3Tf+1yEEHYpKii8r1MpXVaQQTe0NXHgLrYx6ANscqkbbEO4qeRXFI2kwZJDQ4E1LQvKrvubUbAZ&#10;14vT1j7bvFqfN8fdMVkdEq/UoN8tJiA8df5f/HZvdZgfJ1E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woc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w:t>
                        </w:r>
                      </w:p>
                    </w:txbxContent>
                  </v:textbox>
                </v:rect>
                <v:rect id="Rectangle 11902" o:spid="_x0000_s1369" style="position:absolute;left:31070;top:6665;width:29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Mu1sUA&#10;AADeAAAADwAAAGRycy9kb3ducmV2LnhtbERPTWvCQBC9F/oflhG8NRs9FBOzitgWc7RasN6G7JgE&#10;s7Mhu02iv75bKHibx/ucbD2aRvTUudqyglkUgyAurK65VPB1/HhZgHAeWWNjmRTcyMF69fyUYart&#10;wJ/UH3wpQgi7FBVU3replK6oyKCLbEscuIvtDPoAu1LqDocQbho5j+NXabDm0FBhS9uKiuvhxyjY&#10;LdrNd27vQ9m8n3en/Sl5OyZeqelk3CxBeBr9Q/zvznWYP0vi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ky7W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1903" o:spid="_x0000_s1370" style="position:absolute;left:33295;top:666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LTcUA&#10;AADeAAAADwAAAGRycy9kb3ducmV2LnhtbERPTWvCQBC9F/oflil4azZaEBOzitSWeKxasL0N2TEJ&#10;zc6G7DaJ/vquIPQ2j/c52Xo0jeipc7VlBdMoBkFcWF1zqeDz+P68AOE8ssbGMim4kIP16vEhw1Tb&#10;gffUH3wpQgi7FBVU3replK6oyKCLbEscuLPtDPoAu1LqDocQbho5i+O5NFhzaKiwpdeKip/Dr1GQ&#10;L9rN185eh7J5+85PH6dke0y8UpOncbME4Wn0/+K7e6fD/GkSv8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34tN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rPr>
      </w:pPr>
      <w:r w:rsidRPr="00D91044">
        <w:rPr>
          <w:color w:val="auto"/>
          <w:szCs w:val="28"/>
        </w:rPr>
        <w:t xml:space="preserve">Ushbu guruhdagi qolgan tugmalar esa yana bitta hujjat ochganimnizdan keyin ishga tushadi. Yana </w:t>
      </w:r>
      <w:r w:rsidRPr="00D91044">
        <w:rPr>
          <w:b/>
          <w:color w:val="auto"/>
          <w:szCs w:val="28"/>
        </w:rPr>
        <w:t>Ф</w:t>
      </w:r>
      <w:proofErr w:type="gramStart"/>
      <w:r w:rsidRPr="00D91044">
        <w:rPr>
          <w:b/>
          <w:color w:val="auto"/>
          <w:szCs w:val="28"/>
        </w:rPr>
        <w:t>a</w:t>
      </w:r>
      <w:proofErr w:type="gramEnd"/>
      <w:r w:rsidRPr="00D91044">
        <w:rPr>
          <w:b/>
          <w:color w:val="auto"/>
          <w:szCs w:val="28"/>
        </w:rPr>
        <w:t xml:space="preserve">йл – Fayl </w:t>
      </w:r>
      <w:r w:rsidRPr="00D91044">
        <w:rPr>
          <w:color w:val="auto"/>
          <w:szCs w:val="28"/>
        </w:rPr>
        <w:t xml:space="preserve">tugmasiga chertamiz. </w:t>
      </w:r>
      <w:proofErr w:type="gramStart"/>
      <w:r w:rsidRPr="00D91044">
        <w:rPr>
          <w:b/>
          <w:color w:val="auto"/>
          <w:szCs w:val="28"/>
        </w:rPr>
        <w:t>O</w:t>
      </w:r>
      <w:proofErr w:type="gramEnd"/>
      <w:r w:rsidRPr="00D91044">
        <w:rPr>
          <w:b/>
          <w:color w:val="auto"/>
          <w:szCs w:val="28"/>
        </w:rPr>
        <w:t xml:space="preserve">ткpыть – Ochish </w:t>
      </w:r>
      <w:r w:rsidRPr="00D91044">
        <w:rPr>
          <w:color w:val="auto"/>
          <w:szCs w:val="28"/>
        </w:rPr>
        <w:t xml:space="preserve">buyruР‘ini tanlaymiz va biz oxirgi marta qayerdan hujjatni ochgan bo‘lsak, o‘sha еrdga o‘tgan bo‘lamiz. Xullas, o‘sha joyda bor hujjatlarning birontasini ochib olsak, keyin esa </w:t>
      </w:r>
      <w:proofErr w:type="gramStart"/>
      <w:r w:rsidRPr="00D91044">
        <w:rPr>
          <w:b/>
          <w:color w:val="auto"/>
          <w:szCs w:val="28"/>
        </w:rPr>
        <w:t>B</w:t>
      </w:r>
      <w:proofErr w:type="gramEnd"/>
      <w:r w:rsidRPr="00D91044">
        <w:rPr>
          <w:b/>
          <w:color w:val="auto"/>
          <w:szCs w:val="28"/>
        </w:rPr>
        <w:t xml:space="preserve">ид Kо‘rinish </w:t>
      </w:r>
      <w:r w:rsidRPr="00D91044">
        <w:rPr>
          <w:color w:val="auto"/>
          <w:szCs w:val="28"/>
        </w:rPr>
        <w:t xml:space="preserve">instrumentlar qismidagi </w:t>
      </w:r>
      <w:r w:rsidRPr="00D91044">
        <w:rPr>
          <w:b/>
          <w:color w:val="auto"/>
          <w:szCs w:val="28"/>
        </w:rPr>
        <w:t>Pядo</w:t>
      </w:r>
      <w:r w:rsidRPr="00D91044">
        <w:rPr>
          <w:b/>
          <w:color w:val="auto"/>
          <w:szCs w:val="28"/>
          <w:vertAlign w:val="subscript"/>
        </w:rPr>
        <w:t>М</w:t>
      </w:r>
      <w:r w:rsidRPr="00D91044">
        <w:rPr>
          <w:b/>
          <w:color w:val="auto"/>
          <w:szCs w:val="28"/>
        </w:rPr>
        <w:t xml:space="preserve"> – Yaqin (Yonma-yon) </w:t>
      </w:r>
      <w:r w:rsidRPr="00D91044">
        <w:rPr>
          <w:color w:val="auto"/>
          <w:szCs w:val="28"/>
        </w:rPr>
        <w:t xml:space="preserve">tugmasiga chertamiz. Natija esa quyida 14-rasmga keltirilgan. Bu funksiya bizga, ikkita hujjatni yonma-yon ko‘rish imkoniyatini beradi. Bu esa hujjatlarni solishtirishni osonlashtiradi. Quyida, 14-rasmga qarab guvohi bo‘lganingizdek, ikkita hujjatni teng ko‘rib turibsiz. Agar biz hozir hujjatlarning birontasida harakatlanish taxtasini ushlab turib sudrashni boshlasak, ikkinchisi ham qo‘shilib sudralishini ko‘rishimiz mumkin.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w:lastRenderedPageBreak/>
        <mc:AlternateContent>
          <mc:Choice Requires="wpg">
            <w:drawing>
              <wp:inline distT="0" distB="0" distL="0" distR="0" wp14:anchorId="31056E70" wp14:editId="386A9049">
                <wp:extent cx="4860545" cy="2262590"/>
                <wp:effectExtent l="0" t="0" r="0" b="0"/>
                <wp:docPr id="394915" name="Group 394915"/>
                <wp:cNvGraphicFramePr/>
                <a:graphic xmlns:a="http://schemas.openxmlformats.org/drawingml/2006/main">
                  <a:graphicData uri="http://schemas.microsoft.com/office/word/2010/wordprocessingGroup">
                    <wpg:wgp>
                      <wpg:cNvGrpSpPr/>
                      <wpg:grpSpPr>
                        <a:xfrm>
                          <a:off x="0" y="0"/>
                          <a:ext cx="4860545" cy="2262590"/>
                          <a:chOff x="0" y="0"/>
                          <a:chExt cx="4860545" cy="2262590"/>
                        </a:xfrm>
                      </wpg:grpSpPr>
                      <wps:wsp>
                        <wps:cNvPr id="11982" name="Rectangle 11982"/>
                        <wps:cNvSpPr/>
                        <wps:spPr>
                          <a:xfrm>
                            <a:off x="4816348" y="2066890"/>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2085" name="Shape 12085"/>
                        <wps:cNvSpPr/>
                        <wps:spPr>
                          <a:xfrm>
                            <a:off x="4149090" y="1931670"/>
                            <a:ext cx="603250" cy="238761"/>
                          </a:xfrm>
                          <a:custGeom>
                            <a:avLst/>
                            <a:gdLst/>
                            <a:ahLst/>
                            <a:cxnLst/>
                            <a:rect l="0" t="0" r="0" b="0"/>
                            <a:pathLst>
                              <a:path w="603250" h="238761">
                                <a:moveTo>
                                  <a:pt x="0" y="40005"/>
                                </a:moveTo>
                                <a:lnTo>
                                  <a:pt x="3175" y="24130"/>
                                </a:lnTo>
                                <a:lnTo>
                                  <a:pt x="11430" y="11430"/>
                                </a:lnTo>
                                <a:lnTo>
                                  <a:pt x="24130" y="3175"/>
                                </a:lnTo>
                                <a:lnTo>
                                  <a:pt x="40005" y="0"/>
                                </a:lnTo>
                                <a:lnTo>
                                  <a:pt x="563245" y="0"/>
                                </a:lnTo>
                                <a:lnTo>
                                  <a:pt x="579120" y="3175"/>
                                </a:lnTo>
                                <a:lnTo>
                                  <a:pt x="591820" y="11430"/>
                                </a:lnTo>
                                <a:lnTo>
                                  <a:pt x="600075" y="24130"/>
                                </a:lnTo>
                                <a:lnTo>
                                  <a:pt x="603250" y="40005"/>
                                </a:lnTo>
                                <a:lnTo>
                                  <a:pt x="603250" y="198755"/>
                                </a:lnTo>
                                <a:lnTo>
                                  <a:pt x="600075" y="214630"/>
                                </a:lnTo>
                                <a:lnTo>
                                  <a:pt x="591820" y="227330"/>
                                </a:lnTo>
                                <a:lnTo>
                                  <a:pt x="579120" y="235586"/>
                                </a:lnTo>
                                <a:lnTo>
                                  <a:pt x="563245" y="238761"/>
                                </a:lnTo>
                                <a:lnTo>
                                  <a:pt x="40005" y="238761"/>
                                </a:lnTo>
                                <a:lnTo>
                                  <a:pt x="24130" y="235586"/>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086" name="Shape 12086"/>
                        <wps:cNvSpPr/>
                        <wps:spPr>
                          <a:xfrm>
                            <a:off x="0" y="0"/>
                            <a:ext cx="4790440" cy="2209800"/>
                          </a:xfrm>
                          <a:custGeom>
                            <a:avLst/>
                            <a:gdLst/>
                            <a:ahLst/>
                            <a:cxnLst/>
                            <a:rect l="0" t="0" r="0" b="0"/>
                            <a:pathLst>
                              <a:path w="4790440" h="2209800">
                                <a:moveTo>
                                  <a:pt x="0" y="2209800"/>
                                </a:moveTo>
                                <a:lnTo>
                                  <a:pt x="4790440" y="2209800"/>
                                </a:lnTo>
                                <a:lnTo>
                                  <a:pt x="479044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088" name="Picture 12088"/>
                          <pic:cNvPicPr/>
                        </pic:nvPicPr>
                        <pic:blipFill>
                          <a:blip r:embed="rId120"/>
                          <a:stretch>
                            <a:fillRect/>
                          </a:stretch>
                        </pic:blipFill>
                        <pic:spPr>
                          <a:xfrm>
                            <a:off x="4191" y="4191"/>
                            <a:ext cx="4782312" cy="2200656"/>
                          </a:xfrm>
                          <a:prstGeom prst="rect">
                            <a:avLst/>
                          </a:prstGeom>
                        </pic:spPr>
                      </pic:pic>
                      <pic:pic xmlns:pic="http://schemas.openxmlformats.org/drawingml/2006/picture">
                        <pic:nvPicPr>
                          <pic:cNvPr id="12090" name="Picture 12090"/>
                          <pic:cNvPicPr/>
                        </pic:nvPicPr>
                        <pic:blipFill>
                          <a:blip r:embed="rId121"/>
                          <a:stretch>
                            <a:fillRect/>
                          </a:stretch>
                        </pic:blipFill>
                        <pic:spPr>
                          <a:xfrm>
                            <a:off x="25527" y="22479"/>
                            <a:ext cx="4099560" cy="2182368"/>
                          </a:xfrm>
                          <a:prstGeom prst="rect">
                            <a:avLst/>
                          </a:prstGeom>
                        </pic:spPr>
                      </pic:pic>
                      <wps:wsp>
                        <wps:cNvPr id="12091" name="Rectangle 12091"/>
                        <wps:cNvSpPr/>
                        <wps:spPr>
                          <a:xfrm>
                            <a:off x="4124198" y="1991471"/>
                            <a:ext cx="127526"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092" name="Rectangle 12092"/>
                        <wps:cNvSpPr/>
                        <wps:spPr>
                          <a:xfrm>
                            <a:off x="4221734" y="1991471"/>
                            <a:ext cx="42565" cy="188479"/>
                          </a:xfrm>
                          <a:prstGeom prst="rect">
                            <a:avLst/>
                          </a:prstGeom>
                          <a:ln>
                            <a:noFill/>
                          </a:ln>
                        </wps:spPr>
                        <wps:txbx>
                          <w:txbxContent>
                            <w:p w:rsidR="008D3E2E" w:rsidRDefault="008D3E2E">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2093" name="Rectangle 12093"/>
                        <wps:cNvSpPr/>
                        <wps:spPr>
                          <a:xfrm>
                            <a:off x="4267454" y="2002334"/>
                            <a:ext cx="149992" cy="170529"/>
                          </a:xfrm>
                          <a:prstGeom prst="rect">
                            <a:avLst/>
                          </a:prstGeom>
                          <a:ln>
                            <a:noFill/>
                          </a:ln>
                        </wps:spPr>
                        <wps:txbx>
                          <w:txbxContent>
                            <w:p w:rsidR="008D3E2E" w:rsidRDefault="008D3E2E">
                              <w:pPr>
                                <w:spacing w:after="160" w:line="259" w:lineRule="auto"/>
                                <w:ind w:left="0" w:right="0" w:firstLine="0"/>
                                <w:jc w:val="left"/>
                              </w:pPr>
                              <w:r>
                                <w:rPr>
                                  <w:sz w:val="18"/>
                                </w:rPr>
                                <w:t>14</w:t>
                              </w:r>
                            </w:p>
                          </w:txbxContent>
                        </wps:txbx>
                        <wps:bodyPr horzOverflow="overflow" vert="horz" lIns="0" tIns="0" rIns="0" bIns="0" rtlCol="0">
                          <a:noAutofit/>
                        </wps:bodyPr>
                      </wps:wsp>
                      <wps:wsp>
                        <wps:cNvPr id="12094" name="Rectangle 12094"/>
                        <wps:cNvSpPr/>
                        <wps:spPr>
                          <a:xfrm>
                            <a:off x="4380231" y="2002334"/>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2095" name="Rectangle 12095"/>
                        <wps:cNvSpPr/>
                        <wps:spPr>
                          <a:xfrm>
                            <a:off x="4416806" y="2002334"/>
                            <a:ext cx="297745"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2096" name="Rectangle 12096"/>
                        <wps:cNvSpPr/>
                        <wps:spPr>
                          <a:xfrm>
                            <a:off x="4639310" y="2002334"/>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915" o:spid="_x0000_s1371" style="width:382.7pt;height:178.15pt;mso-position-horizontal-relative:char;mso-position-vertical-relative:line" coordsize="48605,2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">
                <v:rect id="Rectangle 11982" o:spid="_x0000_s1372" style="position:absolute;left:48163;top:2066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tjMUA&#10;AADeAAAADwAAAGRycy9kb3ducmV2LnhtbERPTWvCQBC9F/wPywi9NRs9lCS6imiLObZGiN6G7DQJ&#10;zc6G7Nak/fXdQsHbPN7nrLeT6cSNBtdaVrCIYhDEldUt1wrOxetTAsJ5ZI2dZVLwTQ62m9nDGjNt&#10;R36n28nXIoSwy1BB432fSemqhgy6yPbEgfuwg0Ef4FBLPeAYwk0nl3H8LA22HBoa7GnfUPV5+jIK&#10;jkm/u+T2Z6y7l+uxfCvTQ5F6pR7n024FwtPk7+J/d67D/EWaL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2MxQAAAN4AAAAPAAAAAAAAAAAAAAAAAJgCAABkcnMv&#10;ZG93bnJldi54bWxQSwUGAAAAAAQABAD1AAAAigMAAAAA&#10;" filled="f" stroked="f">
                  <v:textbox inset="0,0,0,0">
                    <w:txbxContent>
                      <w:p w:rsidR="008D3E2E" w:rsidRDefault="008D3E2E">
                        <w:pPr>
                          <w:spacing w:after="160" w:line="259" w:lineRule="auto"/>
                          <w:ind w:left="0" w:right="0" w:firstLine="0"/>
                          <w:jc w:val="left"/>
                        </w:pPr>
                        <w:r>
                          <w:t xml:space="preserve"> </w:t>
                        </w:r>
                      </w:p>
                    </w:txbxContent>
                  </v:textbox>
                </v:rect>
                <v:shape id="Shape 12085" o:spid="_x0000_s1373" style="position:absolute;left:41490;top:19316;width:6033;height:2388;visibility:visible;mso-wrap-style:square;v-text-anchor:top" coordsize="603250,238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cSr8UA&#10;AADeAAAADwAAAGRycy9kb3ducmV2LnhtbERPTWsCMRC9F/ofwhR6KZp1waJbo5RawVOhtqDHIZlu&#10;FpPJsonr6q9vCgVv83ifs1gN3omeutgEVjAZFyCIdTAN1wq+vzajGYiYkA26wKTgQhFWy/u7BVYm&#10;nPmT+l2qRQ7hWKECm1JbSRm1JY9xHFrizP2EzmPKsKul6fCcw72TZVE8S48N5waLLb1Z0sfdyStY&#10;9/p4cPvSrPX7ZWPN/MlNrx9KPT4Mry8gEg3pJv53b02eXxazKfy9k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FxKvxQAAAN4AAAAPAAAAAAAAAAAAAAAAAJgCAABkcnMv&#10;ZG93bnJldi54bWxQSwUGAAAAAAQABAD1AAAAigMAAAAA&#10;" path="m,40005l3175,24130,11430,11430,24130,3175,40005,,563245,r15875,3175l591820,11430r8255,12700l603250,40005r,158750l600075,214630r-8255,12700l579120,235586r-15875,3175l40005,238761,24130,235586,11430,227330,3175,214630,,198755,,40005xe" filled="f" strokecolor="red" strokeweight=".8pt">
                  <v:path arrowok="t" textboxrect="0,0,603250,238761"/>
                </v:shape>
                <v:shape id="Shape 12086" o:spid="_x0000_s1374" style="position:absolute;width:47904;height:22098;visibility:visible;mso-wrap-style:square;v-text-anchor:top" coordsize="4790440,2209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BwMMA&#10;AADeAAAADwAAAGRycy9kb3ducmV2LnhtbERPzWoCMRC+F3yHMEJvNdGCymoUEVqkl7LaB5huxt3V&#10;zWRNort9+0YQvM3H9zvLdW8bcSMfascaxiMFgrhwpuZSw8/h420OIkRkg41j0vBHAdarwcsSM+M6&#10;zum2j6VIIRwy1FDF2GZShqIii2HkWuLEHZ23GBP0pTQeuxRuGzlRaiot1pwaKmxpW1Fx3l+thkgz&#10;r9ru9N78Xur8Mz9+nQ/fqPXrsN8sQETq41P8cO9Mmj9R8ync30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lBwMMAAADeAAAADwAAAAAAAAAAAAAAAACYAgAAZHJzL2Rv&#10;d25yZXYueG1sUEsFBgAAAAAEAAQA9QAAAIgDAAAAAA==&#10;" path="m,2209800r4790440,l4790440,,,,,2209800xe" filled="f" strokeweight=".8pt">
                  <v:stroke miterlimit="66585f" joinstyle="miter"/>
                  <v:path arrowok="t" textboxrect="0,0,4790440,2209800"/>
                </v:shape>
                <v:shape id="Picture 12088" o:spid="_x0000_s1375" type="#_x0000_t75" style="position:absolute;left:41;top:41;width:47824;height:22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LmGjHAAAA3gAAAA8AAABkcnMvZG93bnJldi54bWxEj0FrAjEQhe+F/ocwhV6kJhValq1RpChI&#10;L6WrF2/DZtwsbibrJur67zuHQm8zvDfvfTNfjqFTVxpSG9nC69SAIq6ja7mxsN9tXgpQKSM77CKT&#10;hTslWC4eH+ZYunjjH7pWuVESwqlECz7nvtQ61Z4CpmnsiUU7xiFglnVotBvwJuGh0zNj3nXAlqXB&#10;Y0+fnupTdQkWzNuhcJP7evJ9Psfjl15X+eIra5+fxtUHqExj/jf/XW+d4M9MIbzyjsy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ZLmGjHAAAA3gAAAA8AAAAAAAAAAAAA&#10;AAAAnwIAAGRycy9kb3ducmV2LnhtbFBLBQYAAAAABAAEAPcAAACTAwAAAAA=&#10;">
                  <v:imagedata r:id="rId122" o:title=""/>
                </v:shape>
                <v:shape id="Picture 12090" o:spid="_x0000_s1376" type="#_x0000_t75" style="position:absolute;left:255;top:224;width:40995;height:21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H9kvFAAAA3gAAAA8AAABkcnMvZG93bnJldi54bWxEj0FrwkAQhe8F/8MyQm91V8VWo6sUQfAg&#10;QlV6HrNjEszOhuw2pv++cyh4m8e878281ab3teqojVVgC+ORAUWcB1dxYeFy3r3NQcWE7LAOTBZ+&#10;KcJmPXhZYebCg7+oO6VCSQjHDC2UKTWZ1jEvyWMchYZYdrfQekwi20K7Fh8S7ms9MeZde6xYLpTY&#10;0Lak/H768fLGbHo12/HHt+lm/cHPF+F4uOytfR32n0tQifr0NP/TeyfcxCykgNSRGf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B/ZLxQAAAN4AAAAPAAAAAAAAAAAAAAAA&#10;AJ8CAABkcnMvZG93bnJldi54bWxQSwUGAAAAAAQABAD3AAAAkQMAAAAA&#10;">
                  <v:imagedata r:id="rId123" o:title=""/>
                </v:shape>
                <v:rect id="Rectangle 12091" o:spid="_x0000_s1377" style="position:absolute;left:41241;top:19914;width:1276;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OmcUA&#10;AADeAAAADwAAAGRycy9kb3ducmV2LnhtbERPTWvCQBC9F/oflhG8NRs9FBOzitgWc7RasN6G7JgE&#10;s7Mhu02iv75bKHibx/ucbD2aRvTUudqyglkUgyAurK65VPB1/HhZgHAeWWNjmRTcyMF69fyUYart&#10;wJ/UH3wpQgi7FBVU3replK6oyKCLbEscuIvtDPoAu1LqDocQbho5j+NXabDm0FBhS9uKiuvhxyjY&#10;LdrNd27vQ9m8n3en/Sl5OyZeqelk3CxBeBr9Q/zvznWYP4+T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3g6Z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12092" o:spid="_x0000_s1378" style="position:absolute;left:42217;top:19914;width:425;height:1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Q7sUA&#10;AADeAAAADwAAAGRycy9kb3ducmV2LnhtbERPTWvCQBC9F/wPywjemo05lCS6itQWc7RaiL0N2WkS&#10;mp0N2a2J/vpuodDbPN7nrLeT6cSVBtdaVrCMYhDEldUt1wrez6+PKQjnkTV2lknBjRxsN7OHNeba&#10;jvxG15OvRQhhl6OCxvs+l9JVDRl0ke2JA/dpB4M+wKGWesAxhJtOJnH8JA22HBoa7Om5oerr9G0U&#10;HNJ+dynsfay7l49DeSyz/TnzSi3m024FwtPk/8V/7kKH+UmcJf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JDu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20"/>
                          </w:rPr>
                          <w:t xml:space="preserve"> </w:t>
                        </w:r>
                      </w:p>
                    </w:txbxContent>
                  </v:textbox>
                </v:rect>
                <v:rect id="Rectangle 12093" o:spid="_x0000_s1379" style="position:absolute;left:42674;top:20023;width:15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1dcQA&#10;AADeAAAADwAAAGRycy9kb3ducmV2LnhtbERPS4vCMBC+C/sfwix401QXxFajyK6LHn0sqLehGdti&#10;MylNtNVfbwRhb/PxPWc6b00pblS7wrKCQT8CQZxaXXCm4G//2xuDcB5ZY2mZFNzJwXz20Zliom3D&#10;W7rtfCZCCLsEFeTeV4mULs3JoOvbijhwZ1sb9AHWmdQ1NiHclHIYRSNpsODQkGNF3zmll93VKFiN&#10;q8VxbR9NVi5Pq8PmEP/s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ANXX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14</w:t>
                        </w:r>
                      </w:p>
                    </w:txbxContent>
                  </v:textbox>
                </v:rect>
                <v:rect id="Rectangle 12094" o:spid="_x0000_s1380" style="position:absolute;left:43802;top:20023;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tAcQA&#10;AADeAAAADwAAAGRycy9kb3ducmV2LnhtbERPS4vCMBC+C/sfwix401RZxFajyK6LHn0sqLehGdti&#10;MylNtNVfbwRhb/PxPWc6b00pblS7wrKCQT8CQZxaXXCm4G//2xuDcB5ZY2mZFNzJwXz20Zliom3D&#10;W7rtfCZCCLsEFeTeV4mULs3JoOvbijhwZ1sb9AHWmdQ1NiHclHIYRSNpsODQkGNF3zmll93VKFiN&#10;q8VxbR9NVi5Pq8PmEP/s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prQH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w:t>
                        </w:r>
                      </w:p>
                    </w:txbxContent>
                  </v:textbox>
                </v:rect>
                <v:rect id="Rectangle 12095" o:spid="_x0000_s1381" style="position:absolute;left:44168;top:20023;width:29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UImsQA&#10;AADeAAAADwAAAGRycy9kb3ducmV2LnhtbERPS4vCMBC+C/sfwix401RhxVajyK6LHn0sqLehGdti&#10;MylNtNVfbwRhb/PxPWc6b00pblS7wrKCQT8CQZxaXXCm4G//2xuDcB5ZY2mZFNzJwXz20Zliom3D&#10;W7rtfCZCCLsEFeTeV4mULs3JoOvbijhwZ1sb9AHWmdQ1NiHclHIYRSNpsODQkGNF3zmll93VKFiN&#10;q8VxbR9NVi5Pq8PmEP/s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lCJr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2096" o:spid="_x0000_s1382" style="position:absolute;left:46393;top:20023;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W7cUA&#10;AADeAAAADwAAAGRycy9kb3ducmV2LnhtbERPTWvCQBC9F/wPywi91U09hCS6irQVc2yNoN6G7JgE&#10;s7Mhu5q0v75bKHibx/uc5Xo0rbhT7xrLCl5nEQji0uqGKwWHYvuSgHAeWWNrmRR8k4P1avK0xEzb&#10;gb/ovveVCCHsMlRQe99lUrqyJoNuZjviwF1sb9AH2FdS9ziEcNPKeRTF0mDDoaHGjt5qKq/7m1Gw&#10;S7rNKbc/Q9V+nHfHz2P6XqReqefpuFmA8DT6h/jfneswfx6l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N5bt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jc w:val="left"/>
        <w:rPr>
          <w:color w:val="auto"/>
          <w:szCs w:val="28"/>
        </w:rPr>
      </w:pPr>
      <w:r w:rsidRPr="00D91044">
        <w:rPr>
          <w:color w:val="auto"/>
          <w:szCs w:val="28"/>
        </w:rPr>
        <w:t xml:space="preserve"> </w:t>
      </w:r>
    </w:p>
    <w:p w:rsidR="00B45E59" w:rsidRPr="00D91044" w:rsidRDefault="008D3E2E" w:rsidP="00773CE2">
      <w:pPr>
        <w:spacing w:after="0" w:line="276" w:lineRule="auto"/>
        <w:ind w:left="0" w:right="0" w:firstLine="0"/>
        <w:jc w:val="left"/>
        <w:rPr>
          <w:color w:val="auto"/>
          <w:szCs w:val="28"/>
        </w:rPr>
      </w:pPr>
      <w:r w:rsidRPr="00D91044">
        <w:rPr>
          <w:rFonts w:eastAsia="Calibri"/>
          <w:noProof/>
          <w:color w:val="auto"/>
          <w:szCs w:val="28"/>
        </w:rPr>
        <mc:AlternateContent>
          <mc:Choice Requires="wpg">
            <w:drawing>
              <wp:inline distT="0" distB="0" distL="0" distR="0" wp14:anchorId="6B2E12F0" wp14:editId="619979E5">
                <wp:extent cx="5495290" cy="1656080"/>
                <wp:effectExtent l="0" t="0" r="0" b="0"/>
                <wp:docPr id="394916" name="Group 394916"/>
                <wp:cNvGraphicFramePr/>
                <a:graphic xmlns:a="http://schemas.openxmlformats.org/drawingml/2006/main">
                  <a:graphicData uri="http://schemas.microsoft.com/office/word/2010/wordprocessingGroup">
                    <wpg:wgp>
                      <wpg:cNvGrpSpPr/>
                      <wpg:grpSpPr>
                        <a:xfrm>
                          <a:off x="0" y="0"/>
                          <a:ext cx="5495290" cy="1656080"/>
                          <a:chOff x="0" y="0"/>
                          <a:chExt cx="5495290" cy="1656080"/>
                        </a:xfrm>
                      </wpg:grpSpPr>
                      <pic:pic xmlns:pic="http://schemas.openxmlformats.org/drawingml/2006/picture">
                        <pic:nvPicPr>
                          <pic:cNvPr id="12098" name="Picture 12098"/>
                          <pic:cNvPicPr/>
                        </pic:nvPicPr>
                        <pic:blipFill>
                          <a:blip r:embed="rId124"/>
                          <a:stretch>
                            <a:fillRect/>
                          </a:stretch>
                        </pic:blipFill>
                        <pic:spPr>
                          <a:xfrm>
                            <a:off x="33020" y="20320"/>
                            <a:ext cx="5462270" cy="1629410"/>
                          </a:xfrm>
                          <a:prstGeom prst="rect">
                            <a:avLst/>
                          </a:prstGeom>
                        </pic:spPr>
                      </pic:pic>
                      <wps:wsp>
                        <wps:cNvPr id="12099" name="Shape 12099"/>
                        <wps:cNvSpPr/>
                        <wps:spPr>
                          <a:xfrm>
                            <a:off x="4147820" y="1176021"/>
                            <a:ext cx="1007110" cy="438150"/>
                          </a:xfrm>
                          <a:custGeom>
                            <a:avLst/>
                            <a:gdLst/>
                            <a:ahLst/>
                            <a:cxnLst/>
                            <a:rect l="0" t="0" r="0" b="0"/>
                            <a:pathLst>
                              <a:path w="1007110" h="438150">
                                <a:moveTo>
                                  <a:pt x="0" y="438150"/>
                                </a:moveTo>
                                <a:lnTo>
                                  <a:pt x="1007110" y="438150"/>
                                </a:lnTo>
                                <a:lnTo>
                                  <a:pt x="1007110" y="0"/>
                                </a:lnTo>
                                <a:lnTo>
                                  <a:pt x="0" y="0"/>
                                </a:lnTo>
                                <a:lnTo>
                                  <a:pt x="0" y="43815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100" name="Shape 12100"/>
                        <wps:cNvSpPr/>
                        <wps:spPr>
                          <a:xfrm>
                            <a:off x="4155440" y="542290"/>
                            <a:ext cx="684530" cy="629920"/>
                          </a:xfrm>
                          <a:custGeom>
                            <a:avLst/>
                            <a:gdLst/>
                            <a:ahLst/>
                            <a:cxnLst/>
                            <a:rect l="0" t="0" r="0" b="0"/>
                            <a:pathLst>
                              <a:path w="684530" h="629920">
                                <a:moveTo>
                                  <a:pt x="0" y="629920"/>
                                </a:moveTo>
                                <a:lnTo>
                                  <a:pt x="684530" y="629920"/>
                                </a:lnTo>
                                <a:lnTo>
                                  <a:pt x="684530" y="0"/>
                                </a:lnTo>
                                <a:lnTo>
                                  <a:pt x="0" y="0"/>
                                </a:lnTo>
                                <a:lnTo>
                                  <a:pt x="0" y="629920"/>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101" name="Shape 12101"/>
                        <wps:cNvSpPr/>
                        <wps:spPr>
                          <a:xfrm>
                            <a:off x="3810" y="0"/>
                            <a:ext cx="5491480" cy="1647190"/>
                          </a:xfrm>
                          <a:custGeom>
                            <a:avLst/>
                            <a:gdLst/>
                            <a:ahLst/>
                            <a:cxnLst/>
                            <a:rect l="0" t="0" r="0" b="0"/>
                            <a:pathLst>
                              <a:path w="5491480" h="1647190">
                                <a:moveTo>
                                  <a:pt x="0" y="1647190"/>
                                </a:moveTo>
                                <a:lnTo>
                                  <a:pt x="5491480" y="1647190"/>
                                </a:lnTo>
                                <a:lnTo>
                                  <a:pt x="549148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103" name="Picture 12103"/>
                          <pic:cNvPicPr/>
                        </pic:nvPicPr>
                        <pic:blipFill>
                          <a:blip r:embed="rId125"/>
                          <a:stretch>
                            <a:fillRect/>
                          </a:stretch>
                        </pic:blipFill>
                        <pic:spPr>
                          <a:xfrm>
                            <a:off x="22860" y="1522730"/>
                            <a:ext cx="4095750" cy="133350"/>
                          </a:xfrm>
                          <a:prstGeom prst="rect">
                            <a:avLst/>
                          </a:prstGeom>
                        </pic:spPr>
                      </pic:pic>
                      <pic:pic xmlns:pic="http://schemas.openxmlformats.org/drawingml/2006/picture">
                        <pic:nvPicPr>
                          <pic:cNvPr id="12105" name="Picture 12105"/>
                          <pic:cNvPicPr/>
                        </pic:nvPicPr>
                        <pic:blipFill>
                          <a:blip r:embed="rId125"/>
                          <a:stretch>
                            <a:fillRect/>
                          </a:stretch>
                        </pic:blipFill>
                        <pic:spPr>
                          <a:xfrm>
                            <a:off x="21590" y="1202691"/>
                            <a:ext cx="786130" cy="448310"/>
                          </a:xfrm>
                          <a:prstGeom prst="rect">
                            <a:avLst/>
                          </a:prstGeom>
                        </pic:spPr>
                      </pic:pic>
                      <wps:wsp>
                        <wps:cNvPr id="12106" name="Shape 12106"/>
                        <wps:cNvSpPr/>
                        <wps:spPr>
                          <a:xfrm>
                            <a:off x="0" y="1202690"/>
                            <a:ext cx="807720" cy="445770"/>
                          </a:xfrm>
                          <a:custGeom>
                            <a:avLst/>
                            <a:gdLst/>
                            <a:ahLst/>
                            <a:cxnLst/>
                            <a:rect l="0" t="0" r="0" b="0"/>
                            <a:pathLst>
                              <a:path w="807720" h="445770">
                                <a:moveTo>
                                  <a:pt x="0" y="445770"/>
                                </a:moveTo>
                                <a:lnTo>
                                  <a:pt x="807720" y="445770"/>
                                </a:lnTo>
                                <a:lnTo>
                                  <a:pt x="80772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wps:wsp>
                        <wps:cNvPr id="12107" name="Shape 12107"/>
                        <wps:cNvSpPr/>
                        <wps:spPr>
                          <a:xfrm>
                            <a:off x="109220" y="1313180"/>
                            <a:ext cx="604520" cy="238760"/>
                          </a:xfrm>
                          <a:custGeom>
                            <a:avLst/>
                            <a:gdLst/>
                            <a:ahLst/>
                            <a:cxnLst/>
                            <a:rect l="0" t="0" r="0" b="0"/>
                            <a:pathLst>
                              <a:path w="604520" h="238760">
                                <a:moveTo>
                                  <a:pt x="0" y="40005"/>
                                </a:moveTo>
                                <a:lnTo>
                                  <a:pt x="3175" y="24130"/>
                                </a:lnTo>
                                <a:lnTo>
                                  <a:pt x="11430" y="11430"/>
                                </a:lnTo>
                                <a:lnTo>
                                  <a:pt x="24130" y="3175"/>
                                </a:lnTo>
                                <a:lnTo>
                                  <a:pt x="40005" y="0"/>
                                </a:lnTo>
                                <a:lnTo>
                                  <a:pt x="564515" y="0"/>
                                </a:lnTo>
                                <a:lnTo>
                                  <a:pt x="580390" y="3175"/>
                                </a:lnTo>
                                <a:lnTo>
                                  <a:pt x="593090" y="11430"/>
                                </a:lnTo>
                                <a:lnTo>
                                  <a:pt x="601345" y="24130"/>
                                </a:lnTo>
                                <a:lnTo>
                                  <a:pt x="604520" y="40005"/>
                                </a:lnTo>
                                <a:lnTo>
                                  <a:pt x="604520" y="198755"/>
                                </a:lnTo>
                                <a:lnTo>
                                  <a:pt x="601345" y="214630"/>
                                </a:lnTo>
                                <a:lnTo>
                                  <a:pt x="593090" y="227330"/>
                                </a:lnTo>
                                <a:lnTo>
                                  <a:pt x="580390" y="235585"/>
                                </a:lnTo>
                                <a:lnTo>
                                  <a:pt x="56451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12109" name="Picture 12109"/>
                          <pic:cNvPicPr/>
                        </pic:nvPicPr>
                        <pic:blipFill>
                          <a:blip r:embed="rId126"/>
                          <a:stretch>
                            <a:fillRect/>
                          </a:stretch>
                        </pic:blipFill>
                        <pic:spPr>
                          <a:xfrm>
                            <a:off x="10287" y="1207135"/>
                            <a:ext cx="792480" cy="417576"/>
                          </a:xfrm>
                          <a:prstGeom prst="rect">
                            <a:avLst/>
                          </a:prstGeom>
                        </pic:spPr>
                      </pic:pic>
                      <wps:wsp>
                        <wps:cNvPr id="12110" name="Rectangle 12110"/>
                        <wps:cNvSpPr/>
                        <wps:spPr>
                          <a:xfrm>
                            <a:off x="10897" y="1218785"/>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wps:wsp>
                        <wps:cNvPr id="12111" name="Rectangle 12111"/>
                        <wps:cNvSpPr/>
                        <wps:spPr>
                          <a:xfrm>
                            <a:off x="224282" y="1419132"/>
                            <a:ext cx="154249" cy="170978"/>
                          </a:xfrm>
                          <a:prstGeom prst="rect">
                            <a:avLst/>
                          </a:prstGeom>
                          <a:ln>
                            <a:noFill/>
                          </a:ln>
                        </wps:spPr>
                        <wps:txbx>
                          <w:txbxContent>
                            <w:p w:rsidR="008D3E2E" w:rsidRDefault="008D3E2E">
                              <w:pPr>
                                <w:spacing w:after="160" w:line="259" w:lineRule="auto"/>
                                <w:ind w:left="0" w:right="0" w:firstLine="0"/>
                                <w:jc w:val="left"/>
                              </w:pPr>
                              <w:r>
                                <w:rPr>
                                  <w:sz w:val="18"/>
                                </w:rPr>
                                <w:t>15</w:t>
                              </w:r>
                            </w:p>
                          </w:txbxContent>
                        </wps:txbx>
                        <wps:bodyPr horzOverflow="overflow" vert="horz" lIns="0" tIns="0" rIns="0" bIns="0" rtlCol="0">
                          <a:noAutofit/>
                        </wps:bodyPr>
                      </wps:wsp>
                      <wps:wsp>
                        <wps:cNvPr id="12112" name="Rectangle 12112"/>
                        <wps:cNvSpPr/>
                        <wps:spPr>
                          <a:xfrm>
                            <a:off x="340106" y="1419132"/>
                            <a:ext cx="51433" cy="170978"/>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2113" name="Rectangle 12113"/>
                        <wps:cNvSpPr/>
                        <wps:spPr>
                          <a:xfrm>
                            <a:off x="376682" y="1419132"/>
                            <a:ext cx="298374" cy="170978"/>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2114" name="Rectangle 12114"/>
                        <wps:cNvSpPr/>
                        <wps:spPr>
                          <a:xfrm>
                            <a:off x="599186" y="1419132"/>
                            <a:ext cx="38613" cy="170978"/>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4916" o:spid="_x0000_s1383" style="width:432.7pt;height:130.4pt;mso-position-horizontal-relative:char;mso-position-vertical-relative:line" coordsize="54952,165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P/2VBLAwQKAAAAAAAAACEAr0IIgkthAABLYQAAFAAAAGRycy9tZWRpYS9pbWFnZTEuanBn&#10;/9j/4AAQSkZJRgABAQEAYABgAAD/2wBDAAMCAgMCAgMDAwMEAwMEBQgFBQQEBQoHBwYIDAoMDAsK&#10;CwsNDhIQDQ4RDgsLEBYQERMUFRUVDA8XGBYUGBIUFRT/2wBDAQMEBAUEBQkFBQkUDQsNFBQUFBQU&#10;FBQUFBQUFBQUFBQUFBQUFBQUFBQUFBQUFBQUFBQUFBQUFBQUFBQUFBQUFBT/wAARCAC3Am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">
                <v:shape id="Picture 12098" o:spid="_x0000_s1384" type="#_x0000_t75" style="position:absolute;left:330;top:203;width:54622;height:16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7T6fDAAAA3gAAAA8AAABkcnMvZG93bnJldi54bWxEj0FPwzAMhe9I/IfISNxYskpMrCybJiQQ&#10;1w24W43XVm2crvHW7t/jAxI3W+/5vc+b3Rx7c6Uxt4k9LBcODHGVQsu1h++v96cXMFmQA/aJycON&#10;Muy293cbLEOa+EDXo9RGQziX6KERGUprc9VQxLxIA7FqpzRGFF3H2oYRJw2PvS2cW9mILWtDgwO9&#10;NVR1x0v0IKf9ap1vH4dLgfjTPbvuLFPn/ePDvH8FIzTLv/nv+jMofuHWyqvv6Ax2+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PtPp8MAAADeAAAADwAAAAAAAAAAAAAAAACf&#10;AgAAZHJzL2Rvd25yZXYueG1sUEsFBgAAAAAEAAQA9wAAAI8DAAAAAA==&#10;">
                  <v:imagedata r:id="rId127" o:title=""/>
                </v:shape>
                <v:shape id="Shape 12099" o:spid="_x0000_s1385" style="position:absolute;left:41478;top:11760;width:10071;height:4381;visibility:visible;mso-wrap-style:square;v-text-anchor:top" coordsize="1007110,43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p6McMA&#10;AADeAAAADwAAAGRycy9kb3ducmV2LnhtbERP32vCMBB+F/Y/hBvsTRMVhu1MRWXC2Nt0bK9nc7al&#10;zaUkWa3//TIY+HYf389bb0bbiYF8aBxrmM8UCOLSmYYrDZ+nw3QFIkRkg51j0nCjAJviYbLG3Lgr&#10;f9BwjJVIIRxy1FDH2OdShrImi2HmeuLEXZy3GBP0lTQeryncdnKh1LO02HBqqLGnfU1le/yxGs7v&#10;WemH6rTcnQei1/l3233dlNZPj+P2BUSkMd7F/+43k+YvVJbB3zvpB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p6McMAAADeAAAADwAAAAAAAAAAAAAAAACYAgAAZHJzL2Rv&#10;d25yZXYueG1sUEsFBgAAAAAEAAQA9QAAAIgDAAAAAA==&#10;" path="m,438150r1007110,l1007110,,,,,438150xe" filled="f" strokecolor="red" strokeweight=".8pt">
                  <v:path arrowok="t" textboxrect="0,0,1007110,438150"/>
                </v:shape>
                <v:shape id="Shape 12100" o:spid="_x0000_s1386" style="position:absolute;left:41554;top:5422;width:6845;height:6300;visibility:visible;mso-wrap-style:square;v-text-anchor:top" coordsize="684530,629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Rh8gA&#10;AADeAAAADwAAAGRycy9kb3ducmV2LnhtbESPT2vCQBDF74V+h2UKvdWNoX8kukqpLfQgFFMFj0N2&#10;TILZ2bi71dRP7xwKvc0w773fvNlicJ06UYitZwPjUQaKuPK25drA5vvjYQIqJmSLnWcy8EsRFvPb&#10;mxkW1p95Tacy1UpCOBZooEmpL7SOVUMO48j3xHLb++AwyRpqbQOeJdx1Os+yZ+2wZSE02NNbQ9Wh&#10;/HECWT26bdiWL7g7hsvX5V3nyydtzP3d8DoFlWhI/+I/96eV9/NxJgWkjsy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8tGHyAAAAN4AAAAPAAAAAAAAAAAAAAAAAJgCAABk&#10;cnMvZG93bnJldi54bWxQSwUGAAAAAAQABAD1AAAAjQMAAAAA&#10;" path="m,629920r684530,l684530,,,,,629920xe" filled="f" strokecolor="red" strokeweight=".8pt">
                  <v:path arrowok="t" textboxrect="0,0,684530,629920"/>
                </v:shape>
                <v:shape id="Shape 12101" o:spid="_x0000_s1387" style="position:absolute;left:38;width:54914;height:16471;visibility:visible;mso-wrap-style:square;v-text-anchor:top" coordsize="5491480,1647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IocQA&#10;AADeAAAADwAAAGRycy9kb3ducmV2LnhtbERP32vCMBB+F/wfwgl7GTOtgzGqUVQcmyCDOdnz0Zxt&#10;MbmUJtrsvzeC4Nt9fD9vtojWiAt1vnGsIB9nIIhLpxuuFBx+P17eQfiArNE4JgX/5GExHw5mWGjX&#10;8w9d9qESKYR9gQrqENpCSl/WZNGPXUucuKPrLIYEu0rqDvsUbo2cZNmbtNhwaqixpXVN5Wl/tgp2&#10;y9fY9qvn+GfM5/b0XW52eTgo9TSKyymIQDE8xHf3l07zJ3mWw+2ddIO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2yKHEAAAA3gAAAA8AAAAAAAAAAAAAAAAAmAIAAGRycy9k&#10;b3ducmV2LnhtbFBLBQYAAAAABAAEAPUAAACJAwAAAAA=&#10;" path="m,1647190r5491480,l5491480,,,,,1647190xe" filled="f" strokeweight=".8pt">
                  <v:stroke miterlimit="66585f" joinstyle="miter"/>
                  <v:path arrowok="t" textboxrect="0,0,5491480,1647190"/>
                </v:shape>
                <v:shape id="Picture 12103" o:spid="_x0000_s1388" type="#_x0000_t75" style="position:absolute;left:228;top:15227;width:40958;height:1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OwnDAAAA3gAAAA8AAABkcnMvZG93bnJldi54bWxET99rwjAQfh/4P4QT9jaTujG0GkUKgggb&#10;zO3Ft6M522JzKUla639vBoO93cf389bb0bZiIB8axxqymQJBXDrTcKXh53v/sgARIrLB1jFpuFOA&#10;7WbytMbcuBt/0XCKlUghHHLUUMfY5VKGsiaLYeY64sRdnLcYE/SVNB5vKdy2cq7Uu7TYcGqosaOi&#10;pvJ66q2G/iP7XCzPx+NQvPUHLjq186S0fp6OuxWISGP8F/+5DybNn2fqFX7fSTf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6s7CcMAAADeAAAADwAAAAAAAAAAAAAAAACf&#10;AgAAZHJzL2Rvd25yZXYueG1sUEsFBgAAAAAEAAQA9wAAAI8DAAAAAA==&#10;">
                  <v:imagedata r:id="rId128" o:title=""/>
                </v:shape>
                <v:shape id="Picture 12105" o:spid="_x0000_s1389" type="#_x0000_t75" style="position:absolute;left:215;top:12026;width:7862;height: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OBubDAAAA3gAAAA8AAABkcnMvZG93bnJldi54bWxET99rwjAQfh/4P4QT9jaTyja0GkUKgggb&#10;zO3Ft6M522JzKUla639vBoO93cf389bb0bZiIB8axxqymQJBXDrTcKXh53v/sgARIrLB1jFpuFOA&#10;7WbytMbcuBt/0XCKlUghHHLUUMfY5VKGsiaLYeY64sRdnLcYE/SVNB5vKdy2cq7Uu7TYcGqosaOi&#10;pvJ66q2G/iP7XCzPx+NQvPYHLjq186S0fp6OuxWISGP8F/+5DybNn2fqDX7fSTfI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w4G5sMAAADeAAAADwAAAAAAAAAAAAAAAACf&#10;AgAAZHJzL2Rvd25yZXYueG1sUEsFBgAAAAAEAAQA9wAAAI8DAAAAAA==&#10;">
                  <v:imagedata r:id="rId128" o:title=""/>
                </v:shape>
                <v:shape id="Shape 12106" o:spid="_x0000_s1390" style="position:absolute;top:12026;width:8077;height:4458;visibility:visible;mso-wrap-style:square;v-text-anchor:top" coordsize="807720,44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x1sEA&#10;AADeAAAADwAAAGRycy9kb3ducmV2LnhtbERPTYvCMBC9L/gfwgjetmk9uEs1igiKeNpV8Tw0Y1Ns&#10;JrVJtfrrN4Kwt3m8z5kteluLG7W+cqwgS1IQxIXTFZcKjof15zcIH5A11o5JwYM8LOaDjxnm2t35&#10;l277UIoYwj5HBSaEJpfSF4Ys+sQ1xJE7u9ZiiLAtpW7xHsNtLcdpOpEWK44NBhtaGSou+84q0HKd&#10;PR19nXcVSdMduuvpZ3NVajTsl1MQgfrwL367tzrOH2fpBF7vxBv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kMdbBAAAA3gAAAA8AAAAAAAAAAAAAAAAAmAIAAGRycy9kb3du&#10;cmV2LnhtbFBLBQYAAAAABAAEAPUAAACGAwAAAAA=&#10;" path="m,445770r807720,l807720,,,,,445770xe" filled="f" strokeweight=".8pt">
                  <v:stroke miterlimit="66585f" joinstyle="miter"/>
                  <v:path arrowok="t" textboxrect="0,0,807720,445770"/>
                </v:shape>
                <v:shape id="Shape 12107" o:spid="_x0000_s1391" style="position:absolute;left:1092;top:13131;width:6045;height:2388;visibility:visible;mso-wrap-style:square;v-text-anchor:top" coordsize="60452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VDcMA&#10;AADeAAAADwAAAGRycy9kb3ducmV2LnhtbERPS4vCMBC+C/sfwgh7kTW1By3VKCIIetiDD/A624xt&#10;sZl0m2iz/34jCN7m43vOYhVMIx7Uudqygsk4AUFcWF1zqeB82n5lIJxH1thYJgV/5GC1/BgsMNe2&#10;5wM9jr4UMYRdjgoq79tcSldUZNCNbUscuavtDPoIu1LqDvsYbhqZJslUGqw5NlTY0qai4na8GwXb&#10;3eX3FPB+HfU/e099mpnwnSn1OQzrOQhPwb/FL/dOx/npJJnB85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DVDcMAAADeAAAADwAAAAAAAAAAAAAAAACYAgAAZHJzL2Rv&#10;d25yZXYueG1sUEsFBgAAAAAEAAQA9QAAAIgDAAAAAA==&#10;" path="m,40005l3175,24130,11430,11430,24130,3175,40005,,564515,r15875,3175l593090,11430r8255,12700l604520,40005r,158750l601345,214630r-8255,12700l580390,235585r-15875,3175l40005,238760,24130,235585,11430,227330,3175,214630,,198755,,40005xe" filled="f" strokecolor="red" strokeweight=".8pt">
                  <v:path arrowok="t" textboxrect="0,0,604520,238760"/>
                </v:shape>
                <v:shape id="Picture 12109" o:spid="_x0000_s1392" type="#_x0000_t75" style="position:absolute;left:102;top:12071;width:7925;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0htjCAAAA3gAAAA8AAABkcnMvZG93bnJldi54bWxET0uLwjAQvgv+hzDCXkRTPYjWpiKy7nrw&#10;4us+NGNbbCbdJKvdf78RBG/z8T0nW3WmEXdyvrasYDJOQBAXVtdcKjiftqM5CB+QNTaWScEfeVjl&#10;/V6GqbYPPtD9GEoRQ9inqKAKoU2l9EVFBv3YtsSRu1pnMEToSqkdPmK4aeQ0SWbSYM2xocKWNhUV&#10;t+OvUfCzOX9Z5903Fvv282BnF1oMt0p9DLr1EkSgLrzFL/dOx/nTSbKA5zvxBp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NIbYwgAAAN4AAAAPAAAAAAAAAAAAAAAAAJ8C&#10;AABkcnMvZG93bnJldi54bWxQSwUGAAAAAAQABAD3AAAAjgMAAAAA&#10;">
                  <v:imagedata r:id="rId129" o:title=""/>
                </v:shape>
                <v:rect id="Rectangle 12110" o:spid="_x0000_s1393" style="position:absolute;left:108;top:12187;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8D3E2E" w:rsidRDefault="008D3E2E">
                        <w:pPr>
                          <w:spacing w:after="160" w:line="259" w:lineRule="auto"/>
                          <w:ind w:left="0" w:right="0" w:firstLine="0"/>
                          <w:jc w:val="left"/>
                        </w:pPr>
                        <w:r>
                          <w:t xml:space="preserve"> </w:t>
                        </w:r>
                      </w:p>
                    </w:txbxContent>
                  </v:textbox>
                </v:rect>
                <v:rect id="Rectangle 12111" o:spid="_x0000_s1394" style="position:absolute;left:2242;top:14191;width:154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CXsMA&#10;AADeAAAADwAAAGRycy9kb3ducmV2LnhtbERPTYvCMBC9C/sfwix407QeRKtRZFfR46oLXW9DM7bF&#10;ZlKaaOv+eiMI3ubxPme+7EwlbtS40rKCeBiBIM6sLjlX8HvcDCYgnEfWWFkmBXdysFx89OaYaNvy&#10;nm4Hn4sQwi5BBYX3dSKlywoy6Ia2Jg7c2TYGfYBNLnWDbQg3lRxF0VgaLDk0FFjTV0HZ5XA1CraT&#10;evW3s/9tXq1P2/QnnX4fp16p/me3moHw1Pm3+OXe6TB/FMc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CXs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15</w:t>
                        </w:r>
                      </w:p>
                    </w:txbxContent>
                  </v:textbox>
                </v:rect>
                <v:rect id="Rectangle 12112" o:spid="_x0000_s1395" style="position:absolute;left:3401;top:14191;width:51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6cKcMA&#10;AADeAAAADwAAAGRycy9kb3ducmV2LnhtbERPTYvCMBC9C/sfwgjeNG0Pol2jiKvocdUFd29DM7bF&#10;ZlKaaOv+eiMI3ubxPme26EwlbtS40rKCeBSBIM6sLjlX8HPcDCcgnEfWWFkmBXdysJh/9GaYatvy&#10;nm4Hn4sQwi5FBYX3dSqlywoy6Ea2Jg7c2TYGfYBNLnWDbQg3lUyiaCwNlhwaCqxpVVB2OVyNgu2k&#10;Xv7u7H+bV+u/7en7NP06Tr1Sg363/AThqfNv8cu902F+Esc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6cKc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w:t>
                        </w:r>
                      </w:p>
                    </w:txbxContent>
                  </v:textbox>
                </v:rect>
                <v:rect id="Rectangle 12113" o:spid="_x0000_s1396" style="position:absolute;left:3766;top:14191;width:298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5ssUA&#10;AADeAAAADwAAAGRycy9kb3ducmV2LnhtbERPS2vCQBC+F/wPywi91U0UikbXEHxgjm0sWG9DdpqE&#10;ZmdDdjVpf323UOhtPr7nbNLRtOJOvWssK4hnEQji0uqGKwVv5+PTEoTzyBpby6Tgixyk28nDBhNt&#10;B36le+ErEULYJaig9r5LpHRlTQbdzHbEgfuwvUEfYF9J3eMQwk0r51H0LA02HBpq7GhXU/lZ3IyC&#10;07LL3nP7PVTt4Xq6vFxW+/PKK/U4HbM1CE+j/xf/uXMd5s/je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jmy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2114" o:spid="_x0000_s1397" style="position:absolute;left:5991;top:14191;width:38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hxsUA&#10;AADeAAAADwAAAGRycy9kb3ducmV2LnhtbERPS2vCQBC+F/wPywi91U1EikbXEHxgjm0sWG9DdpqE&#10;ZmdDdjVpf323UOhtPr7nbNLRtOJOvWssK4hnEQji0uqGKwVv5+PTEoTzyBpby6Tgixyk28nDBhNt&#10;B36le+ErEULYJaig9r5LpHRlTQbdzHbEgfuwvUEfYF9J3eMQwk0r51H0LA02HBpq7GhXU/lZ3IyC&#10;07LL3nP7PVTt4Xq6vFxW+/PKK/U4HbM1CE+j/xf/uXMd5s/jeAG/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6HG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p>
    <w:p w:rsidR="00B45E59" w:rsidRPr="00D91044" w:rsidRDefault="008D3E2E" w:rsidP="00773CE2">
      <w:pPr>
        <w:spacing w:after="0" w:line="276" w:lineRule="auto"/>
        <w:ind w:left="0" w:right="0" w:firstLine="0"/>
        <w:rPr>
          <w:color w:val="auto"/>
          <w:szCs w:val="28"/>
          <w:lang w:val="en-US"/>
        </w:rPr>
      </w:pPr>
      <w:r w:rsidRPr="00D91044">
        <w:rPr>
          <w:color w:val="auto"/>
          <w:szCs w:val="28"/>
          <w:lang w:val="en-US"/>
        </w:rPr>
        <w:t xml:space="preserve">Endi, bu funksiyani to‘xtatish uchun shunchaki bizga kerak </w:t>
      </w:r>
      <w:proofErr w:type="gramStart"/>
      <w:r w:rsidRPr="00D91044">
        <w:rPr>
          <w:color w:val="auto"/>
          <w:szCs w:val="28"/>
          <w:lang w:val="en-US"/>
        </w:rPr>
        <w:t>bo‘lmagan</w:t>
      </w:r>
      <w:proofErr w:type="gramEnd"/>
      <w:r w:rsidRPr="00D91044">
        <w:rPr>
          <w:color w:val="auto"/>
          <w:szCs w:val="28"/>
          <w:lang w:val="en-US"/>
        </w:rPr>
        <w:t xml:space="preserve"> hujjatni yopamiz. Men esa chap tomonda turgan, ikkinchi ochgan Maple hujjatini yopaman </w:t>
      </w:r>
      <w:proofErr w:type="gramStart"/>
      <w:r w:rsidRPr="00D91044">
        <w:rPr>
          <w:color w:val="auto"/>
          <w:szCs w:val="28"/>
          <w:lang w:val="en-US"/>
        </w:rPr>
        <w:t>va</w:t>
      </w:r>
      <w:proofErr w:type="gramEnd"/>
      <w:r w:rsidRPr="00D91044">
        <w:rPr>
          <w:color w:val="auto"/>
          <w:szCs w:val="28"/>
          <w:lang w:val="en-US"/>
        </w:rPr>
        <w:t xml:space="preserve"> shu zahoti butun ekranni hozirgi 2-Darslik hujjati egallaydi. Endi esa, men hozirgina yopgan hujjatimni, </w:t>
      </w:r>
      <w:proofErr w:type="gramStart"/>
      <w:r w:rsidRPr="00D91044">
        <w:rPr>
          <w:color w:val="auto"/>
          <w:szCs w:val="28"/>
          <w:lang w:val="en-US"/>
        </w:rPr>
        <w:t>yana</w:t>
      </w:r>
      <w:proofErr w:type="gramEnd"/>
      <w:r w:rsidRPr="00D91044">
        <w:rPr>
          <w:color w:val="auto"/>
          <w:szCs w:val="28"/>
          <w:lang w:val="en-US"/>
        </w:rPr>
        <w:t xml:space="preserve"> qayta ochishim kerak bo‘lib qoldi deylik. </w:t>
      </w:r>
      <w:proofErr w:type="gramStart"/>
      <w:r w:rsidRPr="00D91044">
        <w:rPr>
          <w:color w:val="auto"/>
          <w:szCs w:val="28"/>
          <w:lang w:val="en-US"/>
        </w:rPr>
        <w:t xml:space="preserve">Buning uchun, </w:t>
      </w:r>
      <w:r w:rsidRPr="00D91044">
        <w:rPr>
          <w:b/>
          <w:color w:val="auto"/>
          <w:szCs w:val="28"/>
        </w:rPr>
        <w:t>Ф</w:t>
      </w:r>
      <w:r w:rsidRPr="00D91044">
        <w:rPr>
          <w:b/>
          <w:color w:val="auto"/>
          <w:szCs w:val="28"/>
          <w:lang w:val="en-US"/>
        </w:rPr>
        <w:t>a</w:t>
      </w:r>
      <w:r w:rsidRPr="00D91044">
        <w:rPr>
          <w:b/>
          <w:color w:val="auto"/>
          <w:szCs w:val="28"/>
        </w:rPr>
        <w:t>йл</w:t>
      </w:r>
      <w:r w:rsidRPr="00D91044">
        <w:rPr>
          <w:b/>
          <w:color w:val="auto"/>
          <w:szCs w:val="28"/>
          <w:lang w:val="en-US"/>
        </w:rPr>
        <w:t xml:space="preserve"> – Fayl </w:t>
      </w:r>
      <w:r w:rsidRPr="00D91044">
        <w:rPr>
          <w:color w:val="auto"/>
          <w:szCs w:val="28"/>
          <w:lang w:val="en-US"/>
        </w:rPr>
        <w:t xml:space="preserve">tugmasiga chertib, oldingiday </w:t>
      </w:r>
      <w:r w:rsidRPr="00D91044">
        <w:rPr>
          <w:b/>
          <w:color w:val="auto"/>
          <w:szCs w:val="28"/>
          <w:lang w:val="en-US"/>
        </w:rPr>
        <w:t>O</w:t>
      </w:r>
      <w:r w:rsidRPr="00D91044">
        <w:rPr>
          <w:b/>
          <w:color w:val="auto"/>
          <w:szCs w:val="28"/>
        </w:rPr>
        <w:t>тк</w:t>
      </w:r>
      <w:r w:rsidRPr="00D91044">
        <w:rPr>
          <w:b/>
          <w:color w:val="auto"/>
          <w:szCs w:val="28"/>
          <w:lang w:val="en-US"/>
        </w:rPr>
        <w:t>p</w:t>
      </w:r>
      <w:r w:rsidRPr="00D91044">
        <w:rPr>
          <w:b/>
          <w:color w:val="auto"/>
          <w:szCs w:val="28"/>
        </w:rPr>
        <w:t>ыть</w:t>
      </w:r>
      <w:r w:rsidRPr="00D91044">
        <w:rPr>
          <w:b/>
          <w:color w:val="auto"/>
          <w:szCs w:val="28"/>
          <w:lang w:val="en-US"/>
        </w:rPr>
        <w:t xml:space="preserve"> – Ochish </w:t>
      </w:r>
      <w:r w:rsidRPr="00D91044">
        <w:rPr>
          <w:color w:val="auto"/>
          <w:szCs w:val="28"/>
          <w:lang w:val="en-US"/>
        </w:rPr>
        <w:t>buyru</w:t>
      </w:r>
      <w:r w:rsidRPr="00D91044">
        <w:rPr>
          <w:color w:val="auto"/>
          <w:szCs w:val="28"/>
        </w:rPr>
        <w:t>Р</w:t>
      </w:r>
      <w:r w:rsidRPr="00D91044">
        <w:rPr>
          <w:color w:val="auto"/>
          <w:szCs w:val="28"/>
          <w:lang w:val="en-US"/>
        </w:rPr>
        <w:t xml:space="preserve">‘ini emas, balki </w:t>
      </w:r>
      <w:r w:rsidRPr="00D91044">
        <w:rPr>
          <w:b/>
          <w:color w:val="auto"/>
          <w:szCs w:val="28"/>
        </w:rPr>
        <w:t>П</w:t>
      </w:r>
      <w:r w:rsidRPr="00D91044">
        <w:rPr>
          <w:b/>
          <w:color w:val="auto"/>
          <w:szCs w:val="28"/>
          <w:lang w:val="en-US"/>
        </w:rPr>
        <w:t>oc</w:t>
      </w:r>
      <w:r w:rsidRPr="00D91044">
        <w:rPr>
          <w:b/>
          <w:color w:val="auto"/>
          <w:szCs w:val="28"/>
        </w:rPr>
        <w:t>л</w:t>
      </w:r>
      <w:r w:rsidRPr="00D91044">
        <w:rPr>
          <w:b/>
          <w:color w:val="auto"/>
          <w:szCs w:val="28"/>
          <w:lang w:val="en-US"/>
        </w:rPr>
        <w:t>e</w:t>
      </w:r>
      <w:r w:rsidRPr="00D91044">
        <w:rPr>
          <w:b/>
          <w:color w:val="auto"/>
          <w:szCs w:val="28"/>
        </w:rPr>
        <w:t>дни</w:t>
      </w:r>
      <w:r w:rsidRPr="00D91044">
        <w:rPr>
          <w:b/>
          <w:color w:val="auto"/>
          <w:szCs w:val="28"/>
          <w:lang w:val="en-US"/>
        </w:rPr>
        <w:t xml:space="preserve">e </w:t>
      </w:r>
      <w:r w:rsidRPr="00D91044">
        <w:rPr>
          <w:b/>
          <w:color w:val="auto"/>
          <w:szCs w:val="28"/>
        </w:rPr>
        <w:t>д</w:t>
      </w:r>
      <w:r w:rsidRPr="00D91044">
        <w:rPr>
          <w:b/>
          <w:color w:val="auto"/>
          <w:szCs w:val="28"/>
          <w:lang w:val="en-US"/>
        </w:rPr>
        <w:t>o</w:t>
      </w:r>
      <w:r w:rsidRPr="00D91044">
        <w:rPr>
          <w:b/>
          <w:color w:val="auto"/>
          <w:szCs w:val="28"/>
        </w:rPr>
        <w:t>к</w:t>
      </w:r>
      <w:r w:rsidRPr="00D91044">
        <w:rPr>
          <w:b/>
          <w:color w:val="auto"/>
          <w:szCs w:val="28"/>
          <w:lang w:val="en-US"/>
        </w:rPr>
        <w:t>y</w:t>
      </w:r>
      <w:r w:rsidRPr="00D91044">
        <w:rPr>
          <w:b/>
          <w:color w:val="auto"/>
          <w:szCs w:val="28"/>
        </w:rPr>
        <w:t>м</w:t>
      </w:r>
      <w:r w:rsidRPr="00D91044">
        <w:rPr>
          <w:b/>
          <w:color w:val="auto"/>
          <w:szCs w:val="28"/>
          <w:lang w:val="en-US"/>
        </w:rPr>
        <w:t>e</w:t>
      </w:r>
      <w:r w:rsidRPr="00D91044">
        <w:rPr>
          <w:b/>
          <w:color w:val="auto"/>
          <w:szCs w:val="28"/>
        </w:rPr>
        <w:t>нты</w:t>
      </w:r>
      <w:r w:rsidRPr="00D91044">
        <w:rPr>
          <w:b/>
          <w:color w:val="auto"/>
          <w:szCs w:val="28"/>
          <w:lang w:val="en-US"/>
        </w:rPr>
        <w:t xml:space="preserve"> – Oxirgi ochilgan hujjatlar </w:t>
      </w:r>
      <w:r w:rsidRPr="00D91044">
        <w:rPr>
          <w:color w:val="auto"/>
          <w:szCs w:val="28"/>
          <w:lang w:val="en-US"/>
        </w:rPr>
        <w:t>ro‘yxatidan uning nomi ustiga chertaman.</w:t>
      </w:r>
      <w:proofErr w:type="gramEnd"/>
      <w:r w:rsidRPr="00D91044">
        <w:rPr>
          <w:color w:val="auto"/>
          <w:szCs w:val="28"/>
          <w:lang w:val="en-US"/>
        </w:rPr>
        <w:t xml:space="preserve"> Bunday qilishimga sabab esa, biz xali </w:t>
      </w:r>
      <w:proofErr w:type="gramStart"/>
      <w:r w:rsidRPr="00D91044">
        <w:rPr>
          <w:color w:val="auto"/>
          <w:szCs w:val="28"/>
          <w:lang w:val="en-US"/>
        </w:rPr>
        <w:t>yana</w:t>
      </w:r>
      <w:proofErr w:type="gramEnd"/>
      <w:r w:rsidRPr="00D91044">
        <w:rPr>
          <w:color w:val="auto"/>
          <w:szCs w:val="28"/>
          <w:lang w:val="en-US"/>
        </w:rPr>
        <w:t xml:space="preserve"> bitta funksiyani ko‘rib chiqishimiz kerak. </w:t>
      </w:r>
      <w:proofErr w:type="gramStart"/>
      <w:r w:rsidRPr="00D91044">
        <w:rPr>
          <w:color w:val="auto"/>
          <w:szCs w:val="28"/>
          <w:lang w:val="en-US"/>
        </w:rPr>
        <w:t xml:space="preserve">Bu </w:t>
      </w:r>
      <w:r w:rsidRPr="00D91044">
        <w:rPr>
          <w:b/>
          <w:color w:val="auto"/>
          <w:szCs w:val="28"/>
        </w:rPr>
        <w:t>П</w:t>
      </w:r>
      <w:r w:rsidRPr="00D91044">
        <w:rPr>
          <w:b/>
          <w:color w:val="auto"/>
          <w:szCs w:val="28"/>
          <w:lang w:val="en-US"/>
        </w:rPr>
        <w:t>epe</w:t>
      </w:r>
      <w:r w:rsidRPr="00D91044">
        <w:rPr>
          <w:b/>
          <w:color w:val="auto"/>
          <w:szCs w:val="28"/>
        </w:rPr>
        <w:t>йты</w:t>
      </w:r>
      <w:r w:rsidRPr="00D91044">
        <w:rPr>
          <w:b/>
          <w:color w:val="auto"/>
          <w:szCs w:val="28"/>
          <w:lang w:val="en-US"/>
        </w:rPr>
        <w:t xml:space="preserve"> </w:t>
      </w:r>
      <w:r w:rsidRPr="00D91044">
        <w:rPr>
          <w:b/>
          <w:color w:val="auto"/>
          <w:szCs w:val="28"/>
        </w:rPr>
        <w:t>в</w:t>
      </w:r>
      <w:r w:rsidRPr="00D91044">
        <w:rPr>
          <w:b/>
          <w:color w:val="auto"/>
          <w:szCs w:val="28"/>
          <w:lang w:val="en-US"/>
        </w:rPr>
        <w:t xml:space="preserve"> </w:t>
      </w:r>
      <w:r w:rsidRPr="00D91044">
        <w:rPr>
          <w:b/>
          <w:color w:val="auto"/>
          <w:szCs w:val="28"/>
        </w:rPr>
        <w:t>д</w:t>
      </w:r>
      <w:r w:rsidRPr="00D91044">
        <w:rPr>
          <w:b/>
          <w:color w:val="auto"/>
          <w:szCs w:val="28"/>
          <w:lang w:val="en-US"/>
        </w:rPr>
        <w:t>py</w:t>
      </w:r>
      <w:r w:rsidRPr="00D91044">
        <w:rPr>
          <w:b/>
          <w:color w:val="auto"/>
          <w:szCs w:val="28"/>
        </w:rPr>
        <w:t>г</w:t>
      </w:r>
      <w:r w:rsidRPr="00D91044">
        <w:rPr>
          <w:b/>
          <w:color w:val="auto"/>
          <w:szCs w:val="28"/>
          <w:lang w:val="en-US"/>
        </w:rPr>
        <w:t>oe o</w:t>
      </w:r>
      <w:r w:rsidRPr="00D91044">
        <w:rPr>
          <w:b/>
          <w:color w:val="auto"/>
          <w:szCs w:val="28"/>
        </w:rPr>
        <w:t>кн</w:t>
      </w:r>
      <w:r w:rsidRPr="00D91044">
        <w:rPr>
          <w:b/>
          <w:color w:val="auto"/>
          <w:szCs w:val="28"/>
          <w:lang w:val="en-US"/>
        </w:rPr>
        <w:t xml:space="preserve">o – Boshqa oynaga </w:t>
      </w:r>
      <w:r w:rsidRPr="00D91044">
        <w:rPr>
          <w:b/>
          <w:color w:val="auto"/>
          <w:szCs w:val="28"/>
        </w:rPr>
        <w:t>о</w:t>
      </w:r>
      <w:r w:rsidRPr="00D91044">
        <w:rPr>
          <w:b/>
          <w:color w:val="auto"/>
          <w:szCs w:val="28"/>
          <w:lang w:val="en-US"/>
        </w:rPr>
        <w:t xml:space="preserve">‘tish </w:t>
      </w:r>
      <w:r w:rsidRPr="00D91044">
        <w:rPr>
          <w:color w:val="auto"/>
          <w:szCs w:val="28"/>
          <w:lang w:val="en-US"/>
        </w:rPr>
        <w:t>tugmasi (15- rasmda keltirilgan).</w:t>
      </w:r>
      <w:proofErr w:type="gramEnd"/>
      <w:r w:rsidRPr="00D91044">
        <w:rPr>
          <w:color w:val="auto"/>
          <w:szCs w:val="28"/>
          <w:lang w:val="en-US"/>
        </w:rPr>
        <w:t xml:space="preserve"> </w:t>
      </w:r>
    </w:p>
    <w:p w:rsidR="00B45E59" w:rsidRPr="00D91044" w:rsidRDefault="008D3E2E" w:rsidP="00773CE2">
      <w:pPr>
        <w:spacing w:after="0" w:line="276" w:lineRule="auto"/>
        <w:ind w:left="0" w:right="0" w:firstLine="0"/>
        <w:rPr>
          <w:color w:val="auto"/>
          <w:szCs w:val="28"/>
          <w:lang w:val="en-US"/>
        </w:rPr>
      </w:pPr>
      <w:r w:rsidRPr="00D91044">
        <w:rPr>
          <w:color w:val="auto"/>
          <w:szCs w:val="28"/>
          <w:lang w:val="en-US"/>
        </w:rPr>
        <w:t xml:space="preserve">Unga sichqonchaning chap tarafi bilan chertamiz </w:t>
      </w:r>
      <w:proofErr w:type="gramStart"/>
      <w:r w:rsidRPr="00D91044">
        <w:rPr>
          <w:color w:val="auto"/>
          <w:szCs w:val="28"/>
          <w:lang w:val="en-US"/>
        </w:rPr>
        <w:t>va</w:t>
      </w:r>
      <w:proofErr w:type="gramEnd"/>
      <w:r w:rsidRPr="00D91044">
        <w:rPr>
          <w:color w:val="auto"/>
          <w:szCs w:val="28"/>
          <w:lang w:val="en-US"/>
        </w:rPr>
        <w:t xml:space="preserve"> bizga hozir ochiq turgan, hamda biz o‘tishimiz mumkin bo‘lgan hujjatlar ro‘yxati namoyish etiladi (yuqorida, </w:t>
      </w:r>
    </w:p>
    <w:p w:rsidR="00B45E59" w:rsidRDefault="008D3E2E" w:rsidP="00773CE2">
      <w:pPr>
        <w:spacing w:after="0" w:line="276" w:lineRule="auto"/>
        <w:ind w:left="0" w:right="0" w:firstLine="0"/>
        <w:rPr>
          <w:ins w:id="1" w:author="Admin" w:date="2024-08-15T08:59:00Z"/>
          <w:color w:val="auto"/>
          <w:szCs w:val="28"/>
          <w:lang w:val="en-US"/>
        </w:rPr>
      </w:pPr>
      <w:proofErr w:type="gramStart"/>
      <w:r w:rsidRPr="00D91044">
        <w:rPr>
          <w:color w:val="auto"/>
          <w:szCs w:val="28"/>
          <w:lang w:val="en-US"/>
        </w:rPr>
        <w:t>15-rasmda qizil to‘rtburchakka olib ko‘rsatilgan.</w:t>
      </w:r>
      <w:proofErr w:type="gramEnd"/>
      <w:r w:rsidRPr="00D91044">
        <w:rPr>
          <w:color w:val="auto"/>
          <w:szCs w:val="28"/>
          <w:lang w:val="en-US"/>
        </w:rPr>
        <w:t xml:space="preserve"> Hozir </w:t>
      </w:r>
      <w:proofErr w:type="gramStart"/>
      <w:r w:rsidRPr="00D91044">
        <w:rPr>
          <w:color w:val="auto"/>
          <w:szCs w:val="28"/>
          <w:lang w:val="en-US"/>
        </w:rPr>
        <w:t>ko‘rinib</w:t>
      </w:r>
      <w:proofErr w:type="gramEnd"/>
      <w:r w:rsidRPr="00D91044">
        <w:rPr>
          <w:color w:val="auto"/>
          <w:szCs w:val="28"/>
          <w:lang w:val="en-US"/>
        </w:rPr>
        <w:t xml:space="preserve"> turgan hujjat esa yon tarafida qushcha belgisi orqali ko‘rsatilgan. </w:t>
      </w:r>
    </w:p>
    <w:p w:rsidR="003326E5" w:rsidRPr="00D91044" w:rsidDel="003326E5" w:rsidRDefault="003326E5" w:rsidP="00773CE2">
      <w:pPr>
        <w:spacing w:after="0" w:line="276" w:lineRule="auto"/>
        <w:ind w:left="0" w:right="0" w:firstLine="0"/>
        <w:rPr>
          <w:del w:id="2" w:author="Admin" w:date="2024-08-15T08:59:00Z"/>
          <w:color w:val="auto"/>
          <w:szCs w:val="28"/>
          <w:lang w:val="en-US"/>
        </w:rPr>
      </w:pPr>
    </w:p>
    <w:p w:rsidR="00B45E59" w:rsidRPr="003326E5" w:rsidRDefault="008D3E2E" w:rsidP="003326E5">
      <w:pPr>
        <w:spacing w:after="0" w:line="276" w:lineRule="auto"/>
        <w:ind w:left="0" w:right="0" w:firstLine="0"/>
        <w:rPr>
          <w:b/>
          <w:color w:val="auto"/>
          <w:szCs w:val="28"/>
          <w:lang w:val="en-US"/>
        </w:rPr>
      </w:pPr>
      <w:proofErr w:type="gramStart"/>
      <w:r w:rsidRPr="003326E5">
        <w:rPr>
          <w:b/>
          <w:color w:val="auto"/>
          <w:szCs w:val="28"/>
          <w:lang w:val="en-US"/>
        </w:rPr>
        <w:t>Hujjatlar bilan ishlash</w:t>
      </w:r>
      <w:r w:rsidR="003326E5">
        <w:rPr>
          <w:b/>
          <w:color w:val="auto"/>
          <w:szCs w:val="28"/>
          <w:lang w:val="en-US"/>
        </w:rPr>
        <w:t>.</w:t>
      </w:r>
      <w:proofErr w:type="gramEnd"/>
      <w:r w:rsidRPr="003326E5">
        <w:rPr>
          <w:b/>
          <w:color w:val="auto"/>
          <w:szCs w:val="28"/>
          <w:lang w:val="en-US"/>
        </w:rPr>
        <w:t xml:space="preserve"> </w:t>
      </w:r>
    </w:p>
    <w:p w:rsidR="00B45E59" w:rsidRPr="00D91044" w:rsidRDefault="00B45E59" w:rsidP="00773CE2">
      <w:pPr>
        <w:spacing w:after="0" w:line="276" w:lineRule="auto"/>
        <w:ind w:left="0" w:right="0" w:firstLine="0"/>
        <w:jc w:val="center"/>
        <w:rPr>
          <w:color w:val="auto"/>
          <w:szCs w:val="28"/>
          <w:lang w:val="en-US"/>
        </w:rPr>
      </w:pPr>
    </w:p>
    <w:p w:rsidR="003326E5" w:rsidRDefault="008D3E2E" w:rsidP="00773CE2">
      <w:pPr>
        <w:spacing w:after="0" w:line="276" w:lineRule="auto"/>
        <w:ind w:left="0" w:right="0" w:firstLine="0"/>
        <w:rPr>
          <w:color w:val="auto"/>
          <w:szCs w:val="28"/>
          <w:lang w:val="en-US"/>
        </w:rPr>
      </w:pPr>
      <w:r w:rsidRPr="00D91044">
        <w:rPr>
          <w:color w:val="auto"/>
          <w:szCs w:val="28"/>
          <w:lang w:val="en-US"/>
        </w:rPr>
        <w:t xml:space="preserve">Avvalgi mavzularimizdan keyin bu </w:t>
      </w:r>
      <w:proofErr w:type="gramStart"/>
      <w:r w:rsidRPr="00D91044">
        <w:rPr>
          <w:color w:val="auto"/>
          <w:szCs w:val="28"/>
          <w:lang w:val="en-US"/>
        </w:rPr>
        <w:t>safar</w:t>
      </w:r>
      <w:proofErr w:type="gramEnd"/>
      <w:r w:rsidRPr="00D91044">
        <w:rPr>
          <w:color w:val="auto"/>
          <w:szCs w:val="28"/>
          <w:lang w:val="en-US"/>
        </w:rPr>
        <w:t xml:space="preserve">, hujjatning ichida harakatlanishni o‘rganish vaqti keldi. Agar sizda biron-bir hujjat ochiq turgan </w:t>
      </w:r>
      <w:proofErr w:type="gramStart"/>
      <w:r w:rsidRPr="00D91044">
        <w:rPr>
          <w:color w:val="auto"/>
          <w:szCs w:val="28"/>
          <w:lang w:val="en-US"/>
        </w:rPr>
        <w:t>bo‘lsa</w:t>
      </w:r>
      <w:proofErr w:type="gramEnd"/>
      <w:r w:rsidRPr="00D91044">
        <w:rPr>
          <w:color w:val="auto"/>
          <w:szCs w:val="28"/>
          <w:lang w:val="en-US"/>
        </w:rPr>
        <w:t xml:space="preserve">, juda yaxshi. Hujjat </w:t>
      </w:r>
      <w:proofErr w:type="gramStart"/>
      <w:r w:rsidRPr="00D91044">
        <w:rPr>
          <w:color w:val="auto"/>
          <w:szCs w:val="28"/>
          <w:lang w:val="en-US"/>
        </w:rPr>
        <w:t>bo‘ylab</w:t>
      </w:r>
      <w:proofErr w:type="gramEnd"/>
      <w:r w:rsidRPr="00D91044">
        <w:rPr>
          <w:color w:val="auto"/>
          <w:szCs w:val="28"/>
          <w:lang w:val="en-US"/>
        </w:rPr>
        <w:t xml:space="preserve"> harakatlanishning eng ommabop usullaridan bu klaviaturadagi </w:t>
      </w:r>
      <w:r w:rsidRPr="00D91044">
        <w:rPr>
          <w:color w:val="auto"/>
          <w:szCs w:val="28"/>
          <w:lang w:val="en-US"/>
        </w:rPr>
        <w:lastRenderedPageBreak/>
        <w:t>pastka va tepaga qaragan klavishlardan foydalanish (1</w:t>
      </w:r>
      <w:r w:rsidR="003326E5">
        <w:rPr>
          <w:color w:val="auto"/>
          <w:szCs w:val="28"/>
          <w:lang w:val="en-US"/>
        </w:rPr>
        <w:t>6</w:t>
      </w:r>
      <w:r w:rsidRPr="00D91044">
        <w:rPr>
          <w:color w:val="auto"/>
          <w:szCs w:val="28"/>
          <w:lang w:val="en-US"/>
        </w:rPr>
        <w:t xml:space="preserve">-rasmda keltirilgan). </w:t>
      </w:r>
      <w:r w:rsidR="003326E5">
        <w:rPr>
          <w:color w:val="auto"/>
          <w:szCs w:val="28"/>
          <w:lang w:val="en-US"/>
        </w:rPr>
        <w:t xml:space="preserve">              </w:t>
      </w:r>
      <w:r w:rsidR="003326E5" w:rsidRPr="00D91044">
        <w:rPr>
          <w:rFonts w:eastAsia="Calibri"/>
          <w:noProof/>
          <w:color w:val="auto"/>
          <w:szCs w:val="28"/>
        </w:rPr>
        <mc:AlternateContent>
          <mc:Choice Requires="wpg">
            <w:drawing>
              <wp:inline distT="0" distB="0" distL="0" distR="0" wp14:anchorId="7551DBDF" wp14:editId="606CDFC3">
                <wp:extent cx="1706525" cy="595142"/>
                <wp:effectExtent l="0" t="0" r="0" b="0"/>
                <wp:docPr id="395225" name="Group 395225"/>
                <wp:cNvGraphicFramePr/>
                <a:graphic xmlns:a="http://schemas.openxmlformats.org/drawingml/2006/main">
                  <a:graphicData uri="http://schemas.microsoft.com/office/word/2010/wordprocessingGroup">
                    <wpg:wgp>
                      <wpg:cNvGrpSpPr/>
                      <wpg:grpSpPr>
                        <a:xfrm>
                          <a:off x="0" y="0"/>
                          <a:ext cx="1706525" cy="595142"/>
                          <a:chOff x="0" y="0"/>
                          <a:chExt cx="1545590" cy="595142"/>
                        </a:xfrm>
                      </wpg:grpSpPr>
                      <wps:wsp>
                        <wps:cNvPr id="12368" name="Shape 12368"/>
                        <wps:cNvSpPr/>
                        <wps:spPr>
                          <a:xfrm>
                            <a:off x="0" y="0"/>
                            <a:ext cx="1545590" cy="552450"/>
                          </a:xfrm>
                          <a:custGeom>
                            <a:avLst/>
                            <a:gdLst/>
                            <a:ahLst/>
                            <a:cxnLst/>
                            <a:rect l="0" t="0" r="0" b="0"/>
                            <a:pathLst>
                              <a:path w="1545590" h="552450">
                                <a:moveTo>
                                  <a:pt x="0" y="552450"/>
                                </a:moveTo>
                                <a:lnTo>
                                  <a:pt x="1545590" y="552450"/>
                                </a:lnTo>
                                <a:lnTo>
                                  <a:pt x="1545590" y="0"/>
                                </a:lnTo>
                                <a:lnTo>
                                  <a:pt x="0" y="0"/>
                                </a:lnTo>
                                <a:close/>
                              </a:path>
                            </a:pathLst>
                          </a:custGeom>
                          <a:ln w="10160" cap="flat">
                            <a:noFill/>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1048" name="Picture 451048"/>
                          <pic:cNvPicPr/>
                        </pic:nvPicPr>
                        <pic:blipFill>
                          <a:blip r:embed="rId130"/>
                          <a:stretch>
                            <a:fillRect/>
                          </a:stretch>
                        </pic:blipFill>
                        <pic:spPr>
                          <a:xfrm>
                            <a:off x="415163" y="4318"/>
                            <a:ext cx="710184" cy="527304"/>
                          </a:xfrm>
                          <a:prstGeom prst="rect">
                            <a:avLst/>
                          </a:prstGeom>
                          <a:ln>
                            <a:noFill/>
                          </a:ln>
                        </pic:spPr>
                      </pic:pic>
                      <wps:wsp>
                        <wps:cNvPr id="12373" name="Rectangle 12373"/>
                        <wps:cNvSpPr/>
                        <wps:spPr>
                          <a:xfrm>
                            <a:off x="1124839" y="424613"/>
                            <a:ext cx="38511" cy="170529"/>
                          </a:xfrm>
                          <a:prstGeom prst="rect">
                            <a:avLst/>
                          </a:prstGeom>
                          <a:ln>
                            <a:noFill/>
                          </a:ln>
                        </wps:spPr>
                        <wps:txbx>
                          <w:txbxContent>
                            <w:p w:rsidR="003326E5" w:rsidRDefault="003326E5" w:rsidP="003326E5">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5225" o:spid="_x0000_s1398" style="width:134.35pt;height:46.85pt;mso-position-horizontal-relative:char;mso-position-vertical-relative:line" coordsize="15455,5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">
                <v:shape id="Shape 12368" o:spid="_x0000_s1399" style="position:absolute;width:15455;height:5524;visibility:visible;mso-wrap-style:square;v-text-anchor:top" coordsize="1545590,55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jMYA&#10;AADeAAAADwAAAGRycy9kb3ducmV2LnhtbESPT2vCQBDF74LfYRnBW900UpHoKqW0YnvyT6Eeh+w0&#10;G5qdTbOrxm/fORS8zfDevPeb5br3jbpQF+vABh4nGSjiMtiaKwOfx7eHOaiYkC02gcnAjSKsV8PB&#10;EgsbrrynyyFVSkI4FmjApdQWWsfSkcc4CS2xaN+h85hk7SptO7xKuG90nmUz7bFmaXDY0ouj8udw&#10;9ga41rsdvoevm/t9sq/TU878sTFmPOqfF6AS9elu/r/eWsHPpzPhlXd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p/jMYAAADeAAAADwAAAAAAAAAAAAAAAACYAgAAZHJz&#10;L2Rvd25yZXYueG1sUEsFBgAAAAAEAAQA9QAAAIsDAAAAAA==&#10;" path="m,552450r1545590,l1545590,,,,,552450xe" filled="f" stroked="f" strokeweight=".8pt">
                  <v:stroke miterlimit="66585f" joinstyle="miter"/>
                  <v:path arrowok="t" textboxrect="0,0,1545590,55245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1048" o:spid="_x0000_s1400" type="#_x0000_t75" style="position:absolute;left:4151;top:43;width:7102;height:52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ZbwbGAAAA3wAAAA8AAABkcnMvZG93bnJldi54bWxET1trwjAUfh/sP4Qz8GVo6tAh1ShDnCjC&#10;Ni/4fEiObVlzUptYq7/ePAz2+PHdJ7PWlqKh2heOFfR7CQhi7UzBmYLD/rM7AuEDssHSMSm4kYfZ&#10;9PlpgqlxV95SswuZiCHsU1SQh1ClUnqdk0XfcxVx5E6uthgirDNparzGcFvKtyR5lxYLjg05VjTP&#10;Sf/uLlbBj/Hrr/N8ofevmdfL07HZ3L+lUp2X9mMMIlAb/sV/7pVRMBj2k0EcHP/ELyC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lvBsYAAADfAAAADwAAAAAAAAAAAAAA&#10;AACfAgAAZHJzL2Rvd25yZXYueG1sUEsFBgAAAAAEAAQA9wAAAJIDAAAAAA==&#10;">
                  <v:imagedata r:id="rId131" o:title=""/>
                </v:shape>
                <v:rect id="Rectangle 12373" o:spid="_x0000_s1401" style="position:absolute;left:11248;top:4246;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my88QA&#10;AADeAAAADwAAAGRycy9kb3ducmV2LnhtbERPS4vCMBC+L/gfwgje1lQFV6tRZFfRo48F9TY0Y1ts&#10;JqWJtvrrjbCwt/n4njOdN6YQd6pcbllBrxuBIE6szjlV8HtYfY5AOI+ssbBMCh7kYD5rfUwx1rbm&#10;Hd33PhUhhF2MCjLvy1hKl2Rk0HVtSRy4i60M+gCrVOoK6xBuCtmPoqE0mHNoyLCk74yS6/5mFKxH&#10;5eK0sc86LZbn9XF7HP8cxl6pTrtZTEB4avy/+M+90WF+f/A1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psvPEAAAA3gAAAA8AAAAAAAAAAAAAAAAAmAIAAGRycy9k&#10;b3ducmV2LnhtbFBLBQYAAAAABAAEAPUAAACJAwAAAAA=&#10;" filled="f" stroked="f">
                  <v:textbox inset="0,0,0,0">
                    <w:txbxContent>
                      <w:p w:rsidR="003326E5" w:rsidRDefault="003326E5" w:rsidP="003326E5">
                        <w:pPr>
                          <w:spacing w:after="160" w:line="259" w:lineRule="auto"/>
                          <w:ind w:left="0" w:right="0" w:firstLine="0"/>
                          <w:jc w:val="left"/>
                        </w:pPr>
                        <w:r>
                          <w:rPr>
                            <w:sz w:val="18"/>
                          </w:rPr>
                          <w:t xml:space="preserve"> </w:t>
                        </w:r>
                      </w:p>
                    </w:txbxContent>
                  </v:textbox>
                </v:rect>
                <w10:anchorlock/>
              </v:group>
            </w:pict>
          </mc:Fallback>
        </mc:AlternateContent>
      </w:r>
      <w:proofErr w:type="gramStart"/>
      <w:r w:rsidR="003326E5">
        <w:rPr>
          <w:color w:val="auto"/>
          <w:szCs w:val="28"/>
          <w:lang w:val="en-US"/>
        </w:rPr>
        <w:t>16-rasm.</w:t>
      </w:r>
      <w:proofErr w:type="gramEnd"/>
    </w:p>
    <w:p w:rsidR="00B45E59" w:rsidRPr="00D91044" w:rsidRDefault="008D3E2E" w:rsidP="00773CE2">
      <w:pPr>
        <w:spacing w:after="0" w:line="276" w:lineRule="auto"/>
        <w:ind w:left="0" w:right="0" w:firstLine="0"/>
        <w:rPr>
          <w:color w:val="auto"/>
          <w:szCs w:val="28"/>
          <w:lang w:val="en-US"/>
        </w:rPr>
      </w:pPr>
      <w:proofErr w:type="gramStart"/>
      <w:r w:rsidRPr="00D91044">
        <w:rPr>
          <w:color w:val="auto"/>
          <w:szCs w:val="28"/>
          <w:lang w:val="en-US"/>
        </w:rPr>
        <w:t>Bunda qatorma- qator harakatlanamiz.</w:t>
      </w:r>
      <w:proofErr w:type="gramEnd"/>
      <w:r w:rsidRPr="00D91044">
        <w:rPr>
          <w:color w:val="auto"/>
          <w:szCs w:val="28"/>
          <w:lang w:val="en-US"/>
        </w:rPr>
        <w:t xml:space="preserve"> </w:t>
      </w:r>
      <w:proofErr w:type="gramStart"/>
      <w:r w:rsidRPr="00D91044">
        <w:rPr>
          <w:color w:val="auto"/>
          <w:szCs w:val="28"/>
          <w:lang w:val="en-US"/>
        </w:rPr>
        <w:t>Har bir bosganimizda bir qator pastga yoki yuqoriga siljiymiz.</w:t>
      </w:r>
      <w:proofErr w:type="gramEnd"/>
      <w:r w:rsidRPr="00D91044">
        <w:rPr>
          <w:color w:val="auto"/>
          <w:szCs w:val="28"/>
          <w:lang w:val="en-US"/>
        </w:rPr>
        <w:t xml:space="preserve"> Bu usuldan foydalanayotganimizda yozuv kursori harakatlanadi </w:t>
      </w:r>
      <w:proofErr w:type="gramStart"/>
      <w:r w:rsidRPr="00D91044">
        <w:rPr>
          <w:color w:val="auto"/>
          <w:szCs w:val="28"/>
          <w:lang w:val="en-US"/>
        </w:rPr>
        <w:t>va</w:t>
      </w:r>
      <w:proofErr w:type="gramEnd"/>
      <w:r w:rsidRPr="00D91044">
        <w:rPr>
          <w:color w:val="auto"/>
          <w:szCs w:val="28"/>
          <w:lang w:val="en-US"/>
        </w:rPr>
        <w:t xml:space="preserve"> betning umumiy ko‘rinishi ham yozuv kursori ortidan harakatlanadi. Albatta</w:t>
      </w:r>
      <w:proofErr w:type="gramStart"/>
      <w:r w:rsidRPr="00D91044">
        <w:rPr>
          <w:color w:val="auto"/>
          <w:szCs w:val="28"/>
          <w:lang w:val="en-US"/>
        </w:rPr>
        <w:t>,biz</w:t>
      </w:r>
      <w:proofErr w:type="gramEnd"/>
      <w:r w:rsidRPr="00D91044">
        <w:rPr>
          <w:color w:val="auto"/>
          <w:szCs w:val="28"/>
          <w:lang w:val="en-US"/>
        </w:rPr>
        <w:t xml:space="preserve"> chapga yoki</w:t>
      </w:r>
      <w:r w:rsidR="002309D8" w:rsidRPr="00D91044">
        <w:rPr>
          <w:color w:val="auto"/>
          <w:szCs w:val="28"/>
          <w:lang w:val="en-US"/>
        </w:rPr>
        <w:t xml:space="preserve"> </w:t>
      </w:r>
      <w:r w:rsidRPr="00D91044">
        <w:rPr>
          <w:color w:val="auto"/>
          <w:szCs w:val="28"/>
          <w:lang w:val="en-US"/>
        </w:rPr>
        <w:t>o‘ngga harakatlanish klavishlari yordamida ham harakatlanishimiz mumkin.</w:t>
      </w:r>
      <w:r w:rsidR="002309D8" w:rsidRPr="00D91044">
        <w:rPr>
          <w:color w:val="auto"/>
          <w:szCs w:val="28"/>
          <w:lang w:val="en-US"/>
        </w:rPr>
        <w:t xml:space="preserve"> </w:t>
      </w:r>
    </w:p>
    <w:p w:rsidR="00B45E59" w:rsidRPr="00D91044" w:rsidRDefault="008D3E2E" w:rsidP="00773CE2">
      <w:pPr>
        <w:spacing w:after="0" w:line="276" w:lineRule="auto"/>
        <w:ind w:left="0" w:right="0" w:firstLine="0"/>
        <w:jc w:val="left"/>
        <w:rPr>
          <w:color w:val="auto"/>
          <w:szCs w:val="28"/>
          <w:lang w:val="en-US"/>
        </w:rPr>
      </w:pPr>
      <w:r w:rsidRPr="00D91044">
        <w:rPr>
          <w:rFonts w:eastAsia="Calibri"/>
          <w:noProof/>
          <w:color w:val="auto"/>
          <w:szCs w:val="28"/>
        </w:rPr>
        <mc:AlternateContent>
          <mc:Choice Requires="wpg">
            <w:drawing>
              <wp:inline distT="0" distB="0" distL="0" distR="0" wp14:anchorId="2525F82B" wp14:editId="3CAE5CA4">
                <wp:extent cx="1773535" cy="3192423"/>
                <wp:effectExtent l="0" t="0" r="0" b="0"/>
                <wp:docPr id="395226" name="Group 395226"/>
                <wp:cNvGraphicFramePr/>
                <a:graphic xmlns:a="http://schemas.openxmlformats.org/drawingml/2006/main">
                  <a:graphicData uri="http://schemas.microsoft.com/office/word/2010/wordprocessingGroup">
                    <wpg:wgp>
                      <wpg:cNvGrpSpPr/>
                      <wpg:grpSpPr>
                        <a:xfrm>
                          <a:off x="0" y="0"/>
                          <a:ext cx="1773535" cy="3192423"/>
                          <a:chOff x="0" y="0"/>
                          <a:chExt cx="1773535" cy="3192423"/>
                        </a:xfrm>
                      </wpg:grpSpPr>
                      <wps:wsp>
                        <wps:cNvPr id="12221" name="Rectangle 12221"/>
                        <wps:cNvSpPr/>
                        <wps:spPr>
                          <a:xfrm>
                            <a:off x="1714754" y="2932142"/>
                            <a:ext cx="58781" cy="260281"/>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2375" name="Picture 12375"/>
                          <pic:cNvPicPr/>
                        </pic:nvPicPr>
                        <pic:blipFill>
                          <a:blip r:embed="rId132"/>
                          <a:stretch>
                            <a:fillRect/>
                          </a:stretch>
                        </pic:blipFill>
                        <pic:spPr>
                          <a:xfrm>
                            <a:off x="6985" y="19685"/>
                            <a:ext cx="1666240" cy="3049270"/>
                          </a:xfrm>
                          <a:prstGeom prst="rect">
                            <a:avLst/>
                          </a:prstGeom>
                        </pic:spPr>
                      </pic:pic>
                      <pic:pic xmlns:pic="http://schemas.openxmlformats.org/drawingml/2006/picture">
                        <pic:nvPicPr>
                          <pic:cNvPr id="12377" name="Picture 12377"/>
                          <pic:cNvPicPr/>
                        </pic:nvPicPr>
                        <pic:blipFill>
                          <a:blip r:embed="rId133"/>
                          <a:stretch>
                            <a:fillRect/>
                          </a:stretch>
                        </pic:blipFill>
                        <pic:spPr>
                          <a:xfrm>
                            <a:off x="1543685" y="410845"/>
                            <a:ext cx="154940" cy="156210"/>
                          </a:xfrm>
                          <a:prstGeom prst="rect">
                            <a:avLst/>
                          </a:prstGeom>
                        </pic:spPr>
                      </pic:pic>
                      <pic:pic xmlns:pic="http://schemas.openxmlformats.org/drawingml/2006/picture">
                        <pic:nvPicPr>
                          <pic:cNvPr id="12379" name="Picture 12379"/>
                          <pic:cNvPicPr/>
                        </pic:nvPicPr>
                        <pic:blipFill>
                          <a:blip r:embed="rId134"/>
                          <a:stretch>
                            <a:fillRect/>
                          </a:stretch>
                        </pic:blipFill>
                        <pic:spPr>
                          <a:xfrm>
                            <a:off x="1542415" y="2847976"/>
                            <a:ext cx="156210" cy="156210"/>
                          </a:xfrm>
                          <a:prstGeom prst="rect">
                            <a:avLst/>
                          </a:prstGeom>
                        </pic:spPr>
                      </pic:pic>
                      <wps:wsp>
                        <wps:cNvPr id="12380" name="Shape 12380"/>
                        <wps:cNvSpPr/>
                        <wps:spPr>
                          <a:xfrm>
                            <a:off x="1593215" y="1513205"/>
                            <a:ext cx="71120" cy="883920"/>
                          </a:xfrm>
                          <a:custGeom>
                            <a:avLst/>
                            <a:gdLst/>
                            <a:ahLst/>
                            <a:cxnLst/>
                            <a:rect l="0" t="0" r="0" b="0"/>
                            <a:pathLst>
                              <a:path w="71120" h="883920">
                                <a:moveTo>
                                  <a:pt x="0" y="883920"/>
                                </a:moveTo>
                                <a:lnTo>
                                  <a:pt x="71120" y="883920"/>
                                </a:lnTo>
                                <a:lnTo>
                                  <a:pt x="71120" y="0"/>
                                </a:lnTo>
                                <a:lnTo>
                                  <a:pt x="0" y="0"/>
                                </a:lnTo>
                                <a:close/>
                              </a:path>
                            </a:pathLst>
                          </a:custGeom>
                          <a:ln w="10160" cap="flat">
                            <a:miter lim="101600"/>
                          </a:ln>
                        </wps:spPr>
                        <wps:style>
                          <a:lnRef idx="1">
                            <a:srgbClr val="FF0000"/>
                          </a:lnRef>
                          <a:fillRef idx="0">
                            <a:srgbClr val="000000">
                              <a:alpha val="0"/>
                            </a:srgbClr>
                          </a:fillRef>
                          <a:effectRef idx="0">
                            <a:scrgbClr r="0" g="0" b="0"/>
                          </a:effectRef>
                          <a:fontRef idx="none"/>
                        </wps:style>
                        <wps:bodyPr/>
                      </wps:wsp>
                      <wps:wsp>
                        <wps:cNvPr id="12381" name="Shape 12381"/>
                        <wps:cNvSpPr/>
                        <wps:spPr>
                          <a:xfrm>
                            <a:off x="34925" y="1130935"/>
                            <a:ext cx="1104900" cy="1153160"/>
                          </a:xfrm>
                          <a:custGeom>
                            <a:avLst/>
                            <a:gdLst/>
                            <a:ahLst/>
                            <a:cxnLst/>
                            <a:rect l="0" t="0" r="0" b="0"/>
                            <a:pathLst>
                              <a:path w="1104900" h="1153160">
                                <a:moveTo>
                                  <a:pt x="151765" y="0"/>
                                </a:moveTo>
                                <a:lnTo>
                                  <a:pt x="1104900" y="0"/>
                                </a:lnTo>
                                <a:lnTo>
                                  <a:pt x="1104900" y="770255"/>
                                </a:lnTo>
                                <a:lnTo>
                                  <a:pt x="1075055" y="770890"/>
                                </a:lnTo>
                                <a:lnTo>
                                  <a:pt x="1048385" y="772160"/>
                                </a:lnTo>
                                <a:lnTo>
                                  <a:pt x="1029970" y="773430"/>
                                </a:lnTo>
                                <a:lnTo>
                                  <a:pt x="1022985" y="774065"/>
                                </a:lnTo>
                                <a:lnTo>
                                  <a:pt x="1022985" y="869315"/>
                                </a:lnTo>
                                <a:lnTo>
                                  <a:pt x="996950" y="870585"/>
                                </a:lnTo>
                                <a:lnTo>
                                  <a:pt x="973455" y="872490"/>
                                </a:lnTo>
                                <a:lnTo>
                                  <a:pt x="957580" y="873760"/>
                                </a:lnTo>
                                <a:lnTo>
                                  <a:pt x="951230" y="875030"/>
                                </a:lnTo>
                                <a:lnTo>
                                  <a:pt x="951230" y="964565"/>
                                </a:lnTo>
                                <a:lnTo>
                                  <a:pt x="896620" y="965835"/>
                                </a:lnTo>
                                <a:lnTo>
                                  <a:pt x="845820" y="969645"/>
                                </a:lnTo>
                                <a:lnTo>
                                  <a:pt x="798830" y="975995"/>
                                </a:lnTo>
                                <a:lnTo>
                                  <a:pt x="755650" y="984250"/>
                                </a:lnTo>
                                <a:lnTo>
                                  <a:pt x="715010" y="993775"/>
                                </a:lnTo>
                                <a:lnTo>
                                  <a:pt x="677545" y="1005205"/>
                                </a:lnTo>
                                <a:lnTo>
                                  <a:pt x="642620" y="1017270"/>
                                </a:lnTo>
                                <a:lnTo>
                                  <a:pt x="609600" y="1030605"/>
                                </a:lnTo>
                                <a:lnTo>
                                  <a:pt x="577850" y="1044575"/>
                                </a:lnTo>
                                <a:lnTo>
                                  <a:pt x="548005" y="1058545"/>
                                </a:lnTo>
                                <a:lnTo>
                                  <a:pt x="489585" y="1086485"/>
                                </a:lnTo>
                                <a:lnTo>
                                  <a:pt x="461645" y="1099820"/>
                                </a:lnTo>
                                <a:lnTo>
                                  <a:pt x="432435" y="1112520"/>
                                </a:lnTo>
                                <a:lnTo>
                                  <a:pt x="403225" y="1123950"/>
                                </a:lnTo>
                                <a:lnTo>
                                  <a:pt x="373380" y="1133475"/>
                                </a:lnTo>
                                <a:lnTo>
                                  <a:pt x="341630" y="1141730"/>
                                </a:lnTo>
                                <a:lnTo>
                                  <a:pt x="308610" y="1148080"/>
                                </a:lnTo>
                                <a:lnTo>
                                  <a:pt x="273685" y="1151890"/>
                                </a:lnTo>
                                <a:lnTo>
                                  <a:pt x="236220" y="1153160"/>
                                </a:lnTo>
                                <a:lnTo>
                                  <a:pt x="195580" y="1151890"/>
                                </a:lnTo>
                                <a:lnTo>
                                  <a:pt x="152400" y="1147445"/>
                                </a:lnTo>
                                <a:lnTo>
                                  <a:pt x="105410" y="1139190"/>
                                </a:lnTo>
                                <a:lnTo>
                                  <a:pt x="54610" y="1127760"/>
                                </a:lnTo>
                                <a:lnTo>
                                  <a:pt x="0" y="1111885"/>
                                </a:lnTo>
                                <a:lnTo>
                                  <a:pt x="0" y="196850"/>
                                </a:lnTo>
                                <a:lnTo>
                                  <a:pt x="78105" y="196850"/>
                                </a:lnTo>
                                <a:lnTo>
                                  <a:pt x="78105" y="97155"/>
                                </a:lnTo>
                                <a:lnTo>
                                  <a:pt x="151765" y="97155"/>
                                </a:lnTo>
                                <a:lnTo>
                                  <a:pt x="151765" y="0"/>
                                </a:lnTo>
                                <a:close/>
                              </a:path>
                            </a:pathLst>
                          </a:custGeom>
                          <a:ln w="0" cap="flat">
                            <a:miter lim="101600"/>
                          </a:ln>
                        </wps:spPr>
                        <wps:style>
                          <a:lnRef idx="0">
                            <a:srgbClr val="000000">
                              <a:alpha val="0"/>
                            </a:srgbClr>
                          </a:lnRef>
                          <a:fillRef idx="1">
                            <a:srgbClr val="5B9AD5"/>
                          </a:fillRef>
                          <a:effectRef idx="0">
                            <a:scrgbClr r="0" g="0" b="0"/>
                          </a:effectRef>
                          <a:fontRef idx="none"/>
                        </wps:style>
                        <wps:bodyPr/>
                      </wps:wsp>
                      <wps:wsp>
                        <wps:cNvPr id="12382" name="Shape 12382"/>
                        <wps:cNvSpPr/>
                        <wps:spPr>
                          <a:xfrm>
                            <a:off x="34925" y="1327785"/>
                            <a:ext cx="951230" cy="956310"/>
                          </a:xfrm>
                          <a:custGeom>
                            <a:avLst/>
                            <a:gdLst/>
                            <a:ahLst/>
                            <a:cxnLst/>
                            <a:rect l="0" t="0" r="0" b="0"/>
                            <a:pathLst>
                              <a:path w="951230" h="956310">
                                <a:moveTo>
                                  <a:pt x="0" y="0"/>
                                </a:moveTo>
                                <a:lnTo>
                                  <a:pt x="951230" y="0"/>
                                </a:lnTo>
                                <a:lnTo>
                                  <a:pt x="951230" y="767715"/>
                                </a:lnTo>
                                <a:lnTo>
                                  <a:pt x="896620" y="768985"/>
                                </a:lnTo>
                                <a:lnTo>
                                  <a:pt x="845820" y="772795"/>
                                </a:lnTo>
                                <a:lnTo>
                                  <a:pt x="798830" y="779145"/>
                                </a:lnTo>
                                <a:lnTo>
                                  <a:pt x="755650" y="787400"/>
                                </a:lnTo>
                                <a:lnTo>
                                  <a:pt x="715010" y="796925"/>
                                </a:lnTo>
                                <a:lnTo>
                                  <a:pt x="677545" y="808355"/>
                                </a:lnTo>
                                <a:lnTo>
                                  <a:pt x="642620" y="820420"/>
                                </a:lnTo>
                                <a:lnTo>
                                  <a:pt x="609600" y="833755"/>
                                </a:lnTo>
                                <a:lnTo>
                                  <a:pt x="577850" y="847725"/>
                                </a:lnTo>
                                <a:lnTo>
                                  <a:pt x="548005" y="861695"/>
                                </a:lnTo>
                                <a:lnTo>
                                  <a:pt x="518795" y="876300"/>
                                </a:lnTo>
                                <a:lnTo>
                                  <a:pt x="489585" y="889635"/>
                                </a:lnTo>
                                <a:lnTo>
                                  <a:pt x="461645" y="902970"/>
                                </a:lnTo>
                                <a:lnTo>
                                  <a:pt x="432435" y="915670"/>
                                </a:lnTo>
                                <a:lnTo>
                                  <a:pt x="403225" y="927100"/>
                                </a:lnTo>
                                <a:lnTo>
                                  <a:pt x="373380" y="936625"/>
                                </a:lnTo>
                                <a:lnTo>
                                  <a:pt x="341630" y="944880"/>
                                </a:lnTo>
                                <a:lnTo>
                                  <a:pt x="308610" y="951230"/>
                                </a:lnTo>
                                <a:lnTo>
                                  <a:pt x="273685" y="955040"/>
                                </a:lnTo>
                                <a:lnTo>
                                  <a:pt x="236220" y="956310"/>
                                </a:lnTo>
                                <a:lnTo>
                                  <a:pt x="195580" y="955040"/>
                                </a:lnTo>
                                <a:lnTo>
                                  <a:pt x="152400" y="950595"/>
                                </a:lnTo>
                                <a:lnTo>
                                  <a:pt x="105410" y="942340"/>
                                </a:lnTo>
                                <a:lnTo>
                                  <a:pt x="54610" y="930910"/>
                                </a:lnTo>
                                <a:lnTo>
                                  <a:pt x="0" y="915035"/>
                                </a:lnTo>
                                <a:lnTo>
                                  <a:pt x="0" y="0"/>
                                </a:lnTo>
                                <a:close/>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3" name="Shape 12383"/>
                        <wps:cNvSpPr/>
                        <wps:spPr>
                          <a:xfrm>
                            <a:off x="113030" y="1228090"/>
                            <a:ext cx="944880" cy="777875"/>
                          </a:xfrm>
                          <a:custGeom>
                            <a:avLst/>
                            <a:gdLst/>
                            <a:ahLst/>
                            <a:cxnLst/>
                            <a:rect l="0" t="0" r="0" b="0"/>
                            <a:pathLst>
                              <a:path w="944880" h="777875">
                                <a:moveTo>
                                  <a:pt x="0" y="99695"/>
                                </a:moveTo>
                                <a:lnTo>
                                  <a:pt x="0" y="0"/>
                                </a:lnTo>
                                <a:lnTo>
                                  <a:pt x="944880" y="0"/>
                                </a:lnTo>
                                <a:lnTo>
                                  <a:pt x="944880" y="772160"/>
                                </a:lnTo>
                                <a:lnTo>
                                  <a:pt x="918845" y="773430"/>
                                </a:lnTo>
                                <a:lnTo>
                                  <a:pt x="895350" y="775335"/>
                                </a:lnTo>
                                <a:lnTo>
                                  <a:pt x="879475" y="776605"/>
                                </a:lnTo>
                                <a:lnTo>
                                  <a:pt x="873125" y="777875"/>
                                </a:lnTo>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4" name="Shape 12384"/>
                        <wps:cNvSpPr/>
                        <wps:spPr>
                          <a:xfrm>
                            <a:off x="186690" y="1130935"/>
                            <a:ext cx="953135" cy="774065"/>
                          </a:xfrm>
                          <a:custGeom>
                            <a:avLst/>
                            <a:gdLst/>
                            <a:ahLst/>
                            <a:cxnLst/>
                            <a:rect l="0" t="0" r="0" b="0"/>
                            <a:pathLst>
                              <a:path w="953135" h="774065">
                                <a:moveTo>
                                  <a:pt x="0" y="97155"/>
                                </a:moveTo>
                                <a:lnTo>
                                  <a:pt x="0" y="0"/>
                                </a:lnTo>
                                <a:lnTo>
                                  <a:pt x="953135" y="0"/>
                                </a:lnTo>
                                <a:lnTo>
                                  <a:pt x="953135" y="770255"/>
                                </a:lnTo>
                                <a:lnTo>
                                  <a:pt x="923290" y="770890"/>
                                </a:lnTo>
                                <a:lnTo>
                                  <a:pt x="896620" y="772160"/>
                                </a:lnTo>
                                <a:lnTo>
                                  <a:pt x="878205" y="773430"/>
                                </a:lnTo>
                                <a:lnTo>
                                  <a:pt x="871220" y="774065"/>
                                </a:lnTo>
                              </a:path>
                            </a:pathLst>
                          </a:custGeom>
                          <a:ln w="12700" cap="flat">
                            <a:round/>
                          </a:ln>
                        </wps:spPr>
                        <wps:style>
                          <a:lnRef idx="1">
                            <a:srgbClr val="6F2F9F"/>
                          </a:lnRef>
                          <a:fillRef idx="0">
                            <a:srgbClr val="000000">
                              <a:alpha val="0"/>
                            </a:srgbClr>
                          </a:fillRef>
                          <a:effectRef idx="0">
                            <a:scrgbClr r="0" g="0" b="0"/>
                          </a:effectRef>
                          <a:fontRef idx="none"/>
                        </wps:style>
                        <wps:bodyPr/>
                      </wps:wsp>
                      <wps:wsp>
                        <wps:cNvPr id="12385" name="Shape 12385"/>
                        <wps:cNvSpPr/>
                        <wps:spPr>
                          <a:xfrm>
                            <a:off x="974725" y="2085340"/>
                            <a:ext cx="617220" cy="494665"/>
                          </a:xfrm>
                          <a:custGeom>
                            <a:avLst/>
                            <a:gdLst/>
                            <a:ahLst/>
                            <a:cxnLst/>
                            <a:rect l="0" t="0" r="0" b="0"/>
                            <a:pathLst>
                              <a:path w="617220" h="494665">
                                <a:moveTo>
                                  <a:pt x="7620" y="0"/>
                                </a:moveTo>
                                <a:lnTo>
                                  <a:pt x="561340" y="441960"/>
                                </a:lnTo>
                                <a:lnTo>
                                  <a:pt x="581660" y="417195"/>
                                </a:lnTo>
                                <a:lnTo>
                                  <a:pt x="601345" y="459740"/>
                                </a:lnTo>
                                <a:lnTo>
                                  <a:pt x="617220" y="494665"/>
                                </a:lnTo>
                                <a:lnTo>
                                  <a:pt x="534035" y="476885"/>
                                </a:lnTo>
                                <a:lnTo>
                                  <a:pt x="553720" y="452120"/>
                                </a:lnTo>
                                <a:lnTo>
                                  <a:pt x="0" y="10160"/>
                                </a:lnTo>
                                <a:lnTo>
                                  <a:pt x="7620" y="0"/>
                                </a:lnTo>
                                <a:close/>
                              </a:path>
                            </a:pathLst>
                          </a:custGeom>
                          <a:ln w="0" cap="flat">
                            <a:round/>
                          </a:ln>
                        </wps:spPr>
                        <wps:style>
                          <a:lnRef idx="0">
                            <a:srgbClr val="000000">
                              <a:alpha val="0"/>
                            </a:srgbClr>
                          </a:lnRef>
                          <a:fillRef idx="1">
                            <a:srgbClr val="6F2F9F"/>
                          </a:fillRef>
                          <a:effectRef idx="0">
                            <a:scrgbClr r="0" g="0" b="0"/>
                          </a:effectRef>
                          <a:fontRef idx="none"/>
                        </wps:style>
                        <wps:bodyPr/>
                      </wps:wsp>
                      <wps:wsp>
                        <wps:cNvPr id="12386" name="Shape 12386"/>
                        <wps:cNvSpPr/>
                        <wps:spPr>
                          <a:xfrm>
                            <a:off x="974725" y="875030"/>
                            <a:ext cx="617855" cy="465455"/>
                          </a:xfrm>
                          <a:custGeom>
                            <a:avLst/>
                            <a:gdLst/>
                            <a:ahLst/>
                            <a:cxnLst/>
                            <a:rect l="0" t="0" r="0" b="0"/>
                            <a:pathLst>
                              <a:path w="617855" h="465455">
                                <a:moveTo>
                                  <a:pt x="617855" y="0"/>
                                </a:moveTo>
                                <a:lnTo>
                                  <a:pt x="601345" y="33020"/>
                                </a:lnTo>
                                <a:lnTo>
                                  <a:pt x="579755" y="76200"/>
                                </a:lnTo>
                                <a:lnTo>
                                  <a:pt x="560705" y="50800"/>
                                </a:lnTo>
                                <a:lnTo>
                                  <a:pt x="7620" y="465455"/>
                                </a:lnTo>
                                <a:lnTo>
                                  <a:pt x="0" y="455295"/>
                                </a:lnTo>
                                <a:lnTo>
                                  <a:pt x="553085" y="40640"/>
                                </a:lnTo>
                                <a:lnTo>
                                  <a:pt x="534035" y="15240"/>
                                </a:lnTo>
                                <a:lnTo>
                                  <a:pt x="617855" y="0"/>
                                </a:lnTo>
                                <a:close/>
                              </a:path>
                            </a:pathLst>
                          </a:custGeom>
                          <a:ln w="0" cap="flat">
                            <a:round/>
                          </a:ln>
                        </wps:spPr>
                        <wps:style>
                          <a:lnRef idx="0">
                            <a:srgbClr val="000000">
                              <a:alpha val="0"/>
                            </a:srgbClr>
                          </a:lnRef>
                          <a:fillRef idx="1">
                            <a:srgbClr val="6F2F9F"/>
                          </a:fillRef>
                          <a:effectRef idx="0">
                            <a:scrgbClr r="0" g="0" b="0"/>
                          </a:effectRef>
                          <a:fontRef idx="none"/>
                        </wps:style>
                        <wps:bodyPr/>
                      </wps:wsp>
                      <pic:pic xmlns:pic="http://schemas.openxmlformats.org/drawingml/2006/picture">
                        <pic:nvPicPr>
                          <pic:cNvPr id="12388" name="Picture 12388"/>
                          <pic:cNvPicPr/>
                        </pic:nvPicPr>
                        <pic:blipFill>
                          <a:blip r:embed="rId135"/>
                          <a:stretch>
                            <a:fillRect/>
                          </a:stretch>
                        </pic:blipFill>
                        <pic:spPr>
                          <a:xfrm>
                            <a:off x="6985" y="2572385"/>
                            <a:ext cx="770890" cy="492760"/>
                          </a:xfrm>
                          <a:prstGeom prst="rect">
                            <a:avLst/>
                          </a:prstGeom>
                        </pic:spPr>
                      </pic:pic>
                      <wps:wsp>
                        <wps:cNvPr id="12389" name="Shape 12389"/>
                        <wps:cNvSpPr/>
                        <wps:spPr>
                          <a:xfrm>
                            <a:off x="103505" y="2764155"/>
                            <a:ext cx="534670" cy="238760"/>
                          </a:xfrm>
                          <a:custGeom>
                            <a:avLst/>
                            <a:gdLst/>
                            <a:ahLst/>
                            <a:cxnLst/>
                            <a:rect l="0" t="0" r="0" b="0"/>
                            <a:pathLst>
                              <a:path w="534670" h="238760">
                                <a:moveTo>
                                  <a:pt x="0" y="40005"/>
                                </a:moveTo>
                                <a:lnTo>
                                  <a:pt x="3175" y="24130"/>
                                </a:lnTo>
                                <a:lnTo>
                                  <a:pt x="11430" y="11430"/>
                                </a:lnTo>
                                <a:lnTo>
                                  <a:pt x="24130" y="3175"/>
                                </a:lnTo>
                                <a:lnTo>
                                  <a:pt x="40005" y="0"/>
                                </a:lnTo>
                                <a:lnTo>
                                  <a:pt x="494665" y="0"/>
                                </a:lnTo>
                                <a:lnTo>
                                  <a:pt x="510540" y="3175"/>
                                </a:lnTo>
                                <a:lnTo>
                                  <a:pt x="523240" y="11430"/>
                                </a:lnTo>
                                <a:lnTo>
                                  <a:pt x="531495" y="24130"/>
                                </a:lnTo>
                                <a:lnTo>
                                  <a:pt x="534670" y="40005"/>
                                </a:lnTo>
                                <a:lnTo>
                                  <a:pt x="534670" y="198755"/>
                                </a:lnTo>
                                <a:lnTo>
                                  <a:pt x="531495" y="214630"/>
                                </a:lnTo>
                                <a:lnTo>
                                  <a:pt x="523240" y="227330"/>
                                </a:lnTo>
                                <a:lnTo>
                                  <a:pt x="510540" y="235585"/>
                                </a:lnTo>
                                <a:lnTo>
                                  <a:pt x="494665" y="238760"/>
                                </a:lnTo>
                                <a:lnTo>
                                  <a:pt x="40005" y="238760"/>
                                </a:lnTo>
                                <a:lnTo>
                                  <a:pt x="24130" y="235585"/>
                                </a:lnTo>
                                <a:lnTo>
                                  <a:pt x="11430" y="227330"/>
                                </a:lnTo>
                                <a:lnTo>
                                  <a:pt x="3175" y="214630"/>
                                </a:lnTo>
                                <a:lnTo>
                                  <a:pt x="0" y="198755"/>
                                </a:lnTo>
                                <a:lnTo>
                                  <a:pt x="0" y="40005"/>
                                </a:lnTo>
                                <a:close/>
                              </a:path>
                            </a:pathLst>
                          </a:custGeom>
                          <a:ln w="10160" cap="flat">
                            <a:round/>
                          </a:ln>
                        </wps:spPr>
                        <wps:style>
                          <a:lnRef idx="1">
                            <a:srgbClr val="FF0000"/>
                          </a:lnRef>
                          <a:fillRef idx="0">
                            <a:srgbClr val="000000">
                              <a:alpha val="0"/>
                            </a:srgbClr>
                          </a:fillRef>
                          <a:effectRef idx="0">
                            <a:scrgbClr r="0" g="0" b="0"/>
                          </a:effectRef>
                          <a:fontRef idx="none"/>
                        </wps:style>
                        <wps:bodyPr/>
                      </wps:wsp>
                      <wps:wsp>
                        <wps:cNvPr id="12390" name="Shape 12390"/>
                        <wps:cNvSpPr/>
                        <wps:spPr>
                          <a:xfrm>
                            <a:off x="1685290" y="0"/>
                            <a:ext cx="0" cy="3049905"/>
                          </a:xfrm>
                          <a:custGeom>
                            <a:avLst/>
                            <a:gdLst/>
                            <a:ahLst/>
                            <a:cxnLst/>
                            <a:rect l="0" t="0" r="0" b="0"/>
                            <a:pathLst>
                              <a:path h="3049905">
                                <a:moveTo>
                                  <a:pt x="0" y="0"/>
                                </a:moveTo>
                                <a:lnTo>
                                  <a:pt x="0" y="3049905"/>
                                </a:lnTo>
                              </a:path>
                            </a:pathLst>
                          </a:custGeom>
                          <a:ln w="6350" cap="flat">
                            <a:round/>
                          </a:ln>
                        </wps:spPr>
                        <wps:style>
                          <a:lnRef idx="1">
                            <a:srgbClr val="A4A4A4"/>
                          </a:lnRef>
                          <a:fillRef idx="0">
                            <a:srgbClr val="000000">
                              <a:alpha val="0"/>
                            </a:srgbClr>
                          </a:fillRef>
                          <a:effectRef idx="0">
                            <a:scrgbClr r="0" g="0" b="0"/>
                          </a:effectRef>
                          <a:fontRef idx="none"/>
                        </wps:style>
                        <wps:bodyPr/>
                      </wps:wsp>
                      <wps:wsp>
                        <wps:cNvPr id="12391" name="Shape 12391"/>
                        <wps:cNvSpPr/>
                        <wps:spPr>
                          <a:xfrm>
                            <a:off x="4445" y="6985"/>
                            <a:ext cx="1695450" cy="3050540"/>
                          </a:xfrm>
                          <a:custGeom>
                            <a:avLst/>
                            <a:gdLst/>
                            <a:ahLst/>
                            <a:cxnLst/>
                            <a:rect l="0" t="0" r="0" b="0"/>
                            <a:pathLst>
                              <a:path w="1695450" h="3050540">
                                <a:moveTo>
                                  <a:pt x="0" y="3050540"/>
                                </a:moveTo>
                                <a:lnTo>
                                  <a:pt x="1695450" y="3050540"/>
                                </a:lnTo>
                                <a:lnTo>
                                  <a:pt x="169545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393" name="Picture 12393"/>
                          <pic:cNvPicPr/>
                        </pic:nvPicPr>
                        <pic:blipFill>
                          <a:blip r:embed="rId136"/>
                          <a:stretch>
                            <a:fillRect/>
                          </a:stretch>
                        </pic:blipFill>
                        <pic:spPr>
                          <a:xfrm>
                            <a:off x="0" y="254"/>
                            <a:ext cx="1703832" cy="3069336"/>
                          </a:xfrm>
                          <a:prstGeom prst="rect">
                            <a:avLst/>
                          </a:prstGeom>
                        </pic:spPr>
                      </pic:pic>
                      <wps:wsp>
                        <wps:cNvPr id="12395" name="Rectangle 12395"/>
                        <wps:cNvSpPr/>
                        <wps:spPr>
                          <a:xfrm>
                            <a:off x="854964" y="135688"/>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6" name="Rectangle 12396"/>
                        <wps:cNvSpPr/>
                        <wps:spPr>
                          <a:xfrm>
                            <a:off x="1270" y="266752"/>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7" name="Rectangle 12397"/>
                        <wps:cNvSpPr/>
                        <wps:spPr>
                          <a:xfrm>
                            <a:off x="1270" y="397545"/>
                            <a:ext cx="38613" cy="170977"/>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8" name="Rectangle 12398"/>
                        <wps:cNvSpPr/>
                        <wps:spPr>
                          <a:xfrm>
                            <a:off x="1270" y="52926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399" name="Rectangle 12399"/>
                        <wps:cNvSpPr/>
                        <wps:spPr>
                          <a:xfrm>
                            <a:off x="854964" y="660325"/>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0" name="Rectangle 12400"/>
                        <wps:cNvSpPr/>
                        <wps:spPr>
                          <a:xfrm>
                            <a:off x="1270" y="794437"/>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1" name="Rectangle 12401"/>
                        <wps:cNvSpPr/>
                        <wps:spPr>
                          <a:xfrm>
                            <a:off x="1270" y="92550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2" name="Rectangle 12402"/>
                        <wps:cNvSpPr/>
                        <wps:spPr>
                          <a:xfrm>
                            <a:off x="1270" y="1056565"/>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3" name="Rectangle 12403"/>
                        <wps:cNvSpPr/>
                        <wps:spPr>
                          <a:xfrm>
                            <a:off x="1270" y="1187629"/>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s:wsp>
                        <wps:cNvPr id="12404" name="Rectangle 12404"/>
                        <wps:cNvSpPr/>
                        <wps:spPr>
                          <a:xfrm>
                            <a:off x="1270" y="1321799"/>
                            <a:ext cx="29390" cy="130140"/>
                          </a:xfrm>
                          <a:prstGeom prst="rect">
                            <a:avLst/>
                          </a:prstGeom>
                          <a:ln>
                            <a:noFill/>
                          </a:ln>
                        </wps:spPr>
                        <wps:txbx>
                          <w:txbxContent>
                            <w:p w:rsidR="008D3E2E" w:rsidRDefault="008D3E2E">
                              <w:pPr>
                                <w:spacing w:after="160" w:line="259" w:lineRule="auto"/>
                                <w:ind w:left="0" w:right="0" w:firstLine="0"/>
                                <w:jc w:val="left"/>
                              </w:pPr>
                              <w:r>
                                <w:rPr>
                                  <w:sz w:val="14"/>
                                </w:rPr>
                                <w:t xml:space="preserve"> </w:t>
                              </w:r>
                            </w:p>
                          </w:txbxContent>
                        </wps:txbx>
                        <wps:bodyPr horzOverflow="overflow" vert="horz" lIns="0" tIns="0" rIns="0" bIns="0" rtlCol="0">
                          <a:noAutofit/>
                        </wps:bodyPr>
                      </wps:wsp>
                      <wps:wsp>
                        <wps:cNvPr id="12405" name="Rectangle 12405"/>
                        <wps:cNvSpPr/>
                        <wps:spPr>
                          <a:xfrm>
                            <a:off x="156718" y="1423712"/>
                            <a:ext cx="751156" cy="148091"/>
                          </a:xfrm>
                          <a:prstGeom prst="rect">
                            <a:avLst/>
                          </a:prstGeom>
                          <a:ln>
                            <a:noFill/>
                          </a:ln>
                        </wps:spPr>
                        <wps:txbx>
                          <w:txbxContent>
                            <w:p w:rsidR="008D3E2E" w:rsidRDefault="008D3E2E">
                              <w:pPr>
                                <w:spacing w:after="160" w:line="259" w:lineRule="auto"/>
                                <w:ind w:left="0" w:right="0" w:firstLine="0"/>
                                <w:jc w:val="left"/>
                              </w:pPr>
                              <w:r>
                                <w:rPr>
                                  <w:color w:val="FFFFFF"/>
                                  <w:sz w:val="16"/>
                                </w:rPr>
                                <w:t>Harakatlanish</w:t>
                              </w:r>
                            </w:p>
                          </w:txbxContent>
                        </wps:txbx>
                        <wps:bodyPr horzOverflow="overflow" vert="horz" lIns="0" tIns="0" rIns="0" bIns="0" rtlCol="0">
                          <a:noAutofit/>
                        </wps:bodyPr>
                      </wps:wsp>
                      <wps:wsp>
                        <wps:cNvPr id="12406" name="Rectangle 12406"/>
                        <wps:cNvSpPr/>
                        <wps:spPr>
                          <a:xfrm>
                            <a:off x="723900" y="1423712"/>
                            <a:ext cx="33444" cy="148091"/>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07" name="Rectangle 12407"/>
                        <wps:cNvSpPr/>
                        <wps:spPr>
                          <a:xfrm>
                            <a:off x="153670" y="1548408"/>
                            <a:ext cx="620861" cy="148540"/>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taxtasining </w:t>
                              </w:r>
                            </w:p>
                          </w:txbxContent>
                        </wps:txbx>
                        <wps:bodyPr horzOverflow="overflow" vert="horz" lIns="0" tIns="0" rIns="0" bIns="0" rtlCol="0">
                          <a:noAutofit/>
                        </wps:bodyPr>
                      </wps:wsp>
                      <wps:wsp>
                        <wps:cNvPr id="12408" name="Rectangle 12408"/>
                        <wps:cNvSpPr/>
                        <wps:spPr>
                          <a:xfrm>
                            <a:off x="629412" y="1548408"/>
                            <a:ext cx="320696" cy="148540"/>
                          </a:xfrm>
                          <a:prstGeom prst="rect">
                            <a:avLst/>
                          </a:prstGeom>
                          <a:ln>
                            <a:noFill/>
                          </a:ln>
                        </wps:spPr>
                        <wps:txbx>
                          <w:txbxContent>
                            <w:p w:rsidR="008D3E2E" w:rsidRDefault="008D3E2E">
                              <w:pPr>
                                <w:spacing w:after="160" w:line="259" w:lineRule="auto"/>
                                <w:ind w:left="0" w:right="0" w:firstLine="0"/>
                                <w:jc w:val="left"/>
                              </w:pPr>
                              <w:r>
                                <w:rPr>
                                  <w:color w:val="FFFFFF"/>
                                  <w:sz w:val="16"/>
                                </w:rPr>
                                <w:t>pastki</w:t>
                              </w:r>
                            </w:p>
                          </w:txbxContent>
                        </wps:txbx>
                        <wps:bodyPr horzOverflow="overflow" vert="horz" lIns="0" tIns="0" rIns="0" bIns="0" rtlCol="0">
                          <a:noAutofit/>
                        </wps:bodyPr>
                      </wps:wsp>
                      <wps:wsp>
                        <wps:cNvPr id="12409" name="Rectangle 12409"/>
                        <wps:cNvSpPr/>
                        <wps:spPr>
                          <a:xfrm>
                            <a:off x="870204" y="1548408"/>
                            <a:ext cx="33545" cy="148540"/>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0" name="Rectangle 12410"/>
                        <wps:cNvSpPr/>
                        <wps:spPr>
                          <a:xfrm>
                            <a:off x="153670" y="1676950"/>
                            <a:ext cx="128292" cy="148091"/>
                          </a:xfrm>
                          <a:prstGeom prst="rect">
                            <a:avLst/>
                          </a:prstGeom>
                          <a:ln>
                            <a:noFill/>
                          </a:ln>
                        </wps:spPr>
                        <wps:txbx>
                          <w:txbxContent>
                            <w:p w:rsidR="008D3E2E" w:rsidRDefault="008D3E2E">
                              <w:pPr>
                                <w:spacing w:after="160" w:line="259" w:lineRule="auto"/>
                                <w:ind w:left="0" w:right="0" w:firstLine="0"/>
                                <w:jc w:val="left"/>
                              </w:pPr>
                              <w:r>
                                <w:rPr>
                                  <w:color w:val="FFFFFF"/>
                                  <w:sz w:val="16"/>
                                </w:rPr>
                                <w:t>va</w:t>
                              </w:r>
                            </w:p>
                          </w:txbxContent>
                        </wps:txbx>
                        <wps:bodyPr horzOverflow="overflow" vert="horz" lIns="0" tIns="0" rIns="0" bIns="0" rtlCol="0">
                          <a:noAutofit/>
                        </wps:bodyPr>
                      </wps:wsp>
                      <wps:wsp>
                        <wps:cNvPr id="12411" name="Rectangle 12411"/>
                        <wps:cNvSpPr/>
                        <wps:spPr>
                          <a:xfrm>
                            <a:off x="251206" y="1676950"/>
                            <a:ext cx="33444" cy="148091"/>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2" name="Rectangle 12412"/>
                        <wps:cNvSpPr/>
                        <wps:spPr>
                          <a:xfrm>
                            <a:off x="601980" y="1676950"/>
                            <a:ext cx="356783" cy="148091"/>
                          </a:xfrm>
                          <a:prstGeom prst="rect">
                            <a:avLst/>
                          </a:prstGeom>
                          <a:ln>
                            <a:noFill/>
                          </a:ln>
                        </wps:spPr>
                        <wps:txbx>
                          <w:txbxContent>
                            <w:p w:rsidR="008D3E2E" w:rsidRDefault="008D3E2E">
                              <w:pPr>
                                <w:spacing w:after="160" w:line="259" w:lineRule="auto"/>
                                <w:ind w:left="0" w:right="0" w:firstLine="0"/>
                                <w:jc w:val="left"/>
                              </w:pPr>
                              <w:r>
                                <w:rPr>
                                  <w:color w:val="FFFFFF"/>
                                  <w:sz w:val="16"/>
                                </w:rPr>
                                <w:t>yuqori</w:t>
                              </w:r>
                            </w:p>
                          </w:txbxContent>
                        </wps:txbx>
                        <wps:bodyPr horzOverflow="overflow" vert="horz" lIns="0" tIns="0" rIns="0" bIns="0" rtlCol="0">
                          <a:noAutofit/>
                        </wps:bodyPr>
                      </wps:wsp>
                      <wps:wsp>
                        <wps:cNvPr id="12413" name="Rectangle 12413"/>
                        <wps:cNvSpPr/>
                        <wps:spPr>
                          <a:xfrm>
                            <a:off x="870204" y="1676950"/>
                            <a:ext cx="33444" cy="148091"/>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4" name="Rectangle 12414"/>
                        <wps:cNvSpPr/>
                        <wps:spPr>
                          <a:xfrm>
                            <a:off x="153670" y="1801918"/>
                            <a:ext cx="676910" cy="148091"/>
                          </a:xfrm>
                          <a:prstGeom prst="rect">
                            <a:avLst/>
                          </a:prstGeom>
                          <a:ln>
                            <a:noFill/>
                          </a:ln>
                        </wps:spPr>
                        <wps:txbx>
                          <w:txbxContent>
                            <w:p w:rsidR="008D3E2E" w:rsidRDefault="008D3E2E">
                              <w:pPr>
                                <w:spacing w:after="160" w:line="259" w:lineRule="auto"/>
                                <w:ind w:left="0" w:right="0" w:firstLine="0"/>
                                <w:jc w:val="left"/>
                              </w:pPr>
                              <w:r>
                                <w:rPr>
                                  <w:color w:val="FFFFFF"/>
                                  <w:sz w:val="16"/>
                                </w:rPr>
                                <w:t>qismlaridagi</w:t>
                              </w:r>
                            </w:p>
                          </w:txbxContent>
                        </wps:txbx>
                        <wps:bodyPr horzOverflow="overflow" vert="horz" lIns="0" tIns="0" rIns="0" bIns="0" rtlCol="0">
                          <a:noAutofit/>
                        </wps:bodyPr>
                      </wps:wsp>
                      <wps:wsp>
                        <wps:cNvPr id="12415" name="Rectangle 12415"/>
                        <wps:cNvSpPr/>
                        <wps:spPr>
                          <a:xfrm>
                            <a:off x="662940" y="1801918"/>
                            <a:ext cx="33444" cy="148091"/>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16" name="Shape 12416"/>
                        <wps:cNvSpPr/>
                        <wps:spPr>
                          <a:xfrm>
                            <a:off x="153162" y="1948434"/>
                            <a:ext cx="54991" cy="67310"/>
                          </a:xfrm>
                          <a:custGeom>
                            <a:avLst/>
                            <a:gdLst/>
                            <a:ahLst/>
                            <a:cxnLst/>
                            <a:rect l="0" t="0" r="0" b="0"/>
                            <a:pathLst>
                              <a:path w="54991" h="67310">
                                <a:moveTo>
                                  <a:pt x="9906" y="0"/>
                                </a:moveTo>
                                <a:lnTo>
                                  <a:pt x="54991" y="0"/>
                                </a:lnTo>
                                <a:lnTo>
                                  <a:pt x="54991" y="1778"/>
                                </a:lnTo>
                                <a:cubicBezTo>
                                  <a:pt x="51562" y="1905"/>
                                  <a:pt x="49276" y="2540"/>
                                  <a:pt x="48387" y="3683"/>
                                </a:cubicBezTo>
                                <a:cubicBezTo>
                                  <a:pt x="47371" y="4953"/>
                                  <a:pt x="46863" y="7747"/>
                                  <a:pt x="46863" y="12065"/>
                                </a:cubicBezTo>
                                <a:lnTo>
                                  <a:pt x="46863" y="54356"/>
                                </a:lnTo>
                                <a:cubicBezTo>
                                  <a:pt x="46863" y="58801"/>
                                  <a:pt x="47371" y="61595"/>
                                  <a:pt x="48387" y="62738"/>
                                </a:cubicBezTo>
                                <a:cubicBezTo>
                                  <a:pt x="49276" y="64008"/>
                                  <a:pt x="51562" y="64643"/>
                                  <a:pt x="54991" y="64770"/>
                                </a:cubicBezTo>
                                <a:lnTo>
                                  <a:pt x="54991" y="66548"/>
                                </a:lnTo>
                                <a:lnTo>
                                  <a:pt x="30861" y="66548"/>
                                </a:lnTo>
                                <a:lnTo>
                                  <a:pt x="30861" y="64770"/>
                                </a:lnTo>
                                <a:cubicBezTo>
                                  <a:pt x="34417" y="64643"/>
                                  <a:pt x="36576" y="64008"/>
                                  <a:pt x="37592" y="62738"/>
                                </a:cubicBezTo>
                                <a:cubicBezTo>
                                  <a:pt x="38481" y="61595"/>
                                  <a:pt x="38989" y="58801"/>
                                  <a:pt x="38989" y="54356"/>
                                </a:cubicBezTo>
                                <a:lnTo>
                                  <a:pt x="38989" y="3556"/>
                                </a:lnTo>
                                <a:lnTo>
                                  <a:pt x="21717" y="3556"/>
                                </a:lnTo>
                                <a:lnTo>
                                  <a:pt x="21717" y="22225"/>
                                </a:lnTo>
                                <a:cubicBezTo>
                                  <a:pt x="21717" y="41021"/>
                                  <a:pt x="20320" y="53340"/>
                                  <a:pt x="17653" y="58928"/>
                                </a:cubicBezTo>
                                <a:cubicBezTo>
                                  <a:pt x="14859" y="64516"/>
                                  <a:pt x="11176" y="67310"/>
                                  <a:pt x="6350" y="67310"/>
                                </a:cubicBezTo>
                                <a:cubicBezTo>
                                  <a:pt x="4318" y="67310"/>
                                  <a:pt x="2794" y="66675"/>
                                  <a:pt x="1651" y="65532"/>
                                </a:cubicBezTo>
                                <a:cubicBezTo>
                                  <a:pt x="508" y="64389"/>
                                  <a:pt x="0" y="62992"/>
                                  <a:pt x="0" y="61341"/>
                                </a:cubicBezTo>
                                <a:cubicBezTo>
                                  <a:pt x="0" y="60198"/>
                                  <a:pt x="381" y="59182"/>
                                  <a:pt x="1016" y="58293"/>
                                </a:cubicBezTo>
                                <a:cubicBezTo>
                                  <a:pt x="1778" y="57404"/>
                                  <a:pt x="2667" y="56896"/>
                                  <a:pt x="3683" y="56896"/>
                                </a:cubicBezTo>
                                <a:cubicBezTo>
                                  <a:pt x="4445" y="56896"/>
                                  <a:pt x="5461" y="57404"/>
                                  <a:pt x="6604" y="58420"/>
                                </a:cubicBezTo>
                                <a:cubicBezTo>
                                  <a:pt x="7874" y="59436"/>
                                  <a:pt x="8890" y="60071"/>
                                  <a:pt x="9906" y="60071"/>
                                </a:cubicBezTo>
                                <a:cubicBezTo>
                                  <a:pt x="12319" y="60071"/>
                                  <a:pt x="14224" y="57658"/>
                                  <a:pt x="15748" y="52959"/>
                                </a:cubicBezTo>
                                <a:cubicBezTo>
                                  <a:pt x="17272" y="48133"/>
                                  <a:pt x="18034" y="39243"/>
                                  <a:pt x="18034" y="26035"/>
                                </a:cubicBezTo>
                                <a:lnTo>
                                  <a:pt x="18034" y="12065"/>
                                </a:lnTo>
                                <a:cubicBezTo>
                                  <a:pt x="18034" y="7747"/>
                                  <a:pt x="17526" y="4953"/>
                                  <a:pt x="16637" y="3683"/>
                                </a:cubicBezTo>
                                <a:cubicBezTo>
                                  <a:pt x="15621" y="2540"/>
                                  <a:pt x="13462" y="1905"/>
                                  <a:pt x="9906" y="1778"/>
                                </a:cubicBezTo>
                                <a:lnTo>
                                  <a:pt x="9906"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395209" name="Rectangle 395209"/>
                        <wps:cNvSpPr/>
                        <wps:spPr>
                          <a:xfrm>
                            <a:off x="251206" y="1946765"/>
                            <a:ext cx="44548" cy="121692"/>
                          </a:xfrm>
                          <a:prstGeom prst="rect">
                            <a:avLst/>
                          </a:prstGeom>
                          <a:ln>
                            <a:noFill/>
                          </a:ln>
                        </wps:spPr>
                        <wps:txbx>
                          <w:txbxContent>
                            <w:p w:rsidR="008D3E2E" w:rsidRDefault="008D3E2E">
                              <w:pPr>
                                <w:spacing w:after="160" w:line="259" w:lineRule="auto"/>
                                <w:ind w:left="0" w:right="0" w:firstLine="0"/>
                                <w:jc w:val="left"/>
                              </w:pPr>
                              <w:r>
                                <w:rPr>
                                  <w:strike/>
                                  <w:color w:val="FFFFFF"/>
                                  <w:sz w:val="16"/>
                                </w:rPr>
                                <w:t>’</w:t>
                              </w:r>
                            </w:p>
                          </w:txbxContent>
                        </wps:txbx>
                        <wps:bodyPr horzOverflow="overflow" vert="horz" lIns="0" tIns="0" rIns="0" bIns="0" rtlCol="0">
                          <a:noAutofit/>
                        </wps:bodyPr>
                      </wps:wsp>
                      <wps:wsp>
                        <wps:cNvPr id="12421" name="Shape 12421"/>
                        <wps:cNvSpPr/>
                        <wps:spPr>
                          <a:xfrm>
                            <a:off x="320040" y="1946910"/>
                            <a:ext cx="50419" cy="69596"/>
                          </a:xfrm>
                          <a:custGeom>
                            <a:avLst/>
                            <a:gdLst/>
                            <a:ahLst/>
                            <a:cxnLst/>
                            <a:rect l="0" t="0" r="0" b="0"/>
                            <a:pathLst>
                              <a:path w="50419" h="69596">
                                <a:moveTo>
                                  <a:pt x="28448" y="0"/>
                                </a:moveTo>
                                <a:cubicBezTo>
                                  <a:pt x="32512" y="0"/>
                                  <a:pt x="36449" y="1143"/>
                                  <a:pt x="40386" y="3429"/>
                                </a:cubicBezTo>
                                <a:cubicBezTo>
                                  <a:pt x="41529" y="4191"/>
                                  <a:pt x="42418" y="4572"/>
                                  <a:pt x="42926" y="4572"/>
                                </a:cubicBezTo>
                                <a:cubicBezTo>
                                  <a:pt x="43688" y="4572"/>
                                  <a:pt x="44323" y="4318"/>
                                  <a:pt x="44831" y="3683"/>
                                </a:cubicBezTo>
                                <a:cubicBezTo>
                                  <a:pt x="45593" y="2794"/>
                                  <a:pt x="46101" y="1524"/>
                                  <a:pt x="46355" y="0"/>
                                </a:cubicBezTo>
                                <a:lnTo>
                                  <a:pt x="47879" y="0"/>
                                </a:lnTo>
                                <a:lnTo>
                                  <a:pt x="49149" y="22606"/>
                                </a:lnTo>
                                <a:lnTo>
                                  <a:pt x="47879" y="22606"/>
                                </a:lnTo>
                                <a:cubicBezTo>
                                  <a:pt x="46101" y="15875"/>
                                  <a:pt x="43688" y="10922"/>
                                  <a:pt x="40513" y="8001"/>
                                </a:cubicBezTo>
                                <a:cubicBezTo>
                                  <a:pt x="37338" y="4953"/>
                                  <a:pt x="33528" y="3429"/>
                                  <a:pt x="29083" y="3429"/>
                                </a:cubicBezTo>
                                <a:cubicBezTo>
                                  <a:pt x="25400" y="3429"/>
                                  <a:pt x="22098" y="4572"/>
                                  <a:pt x="19050" y="6858"/>
                                </a:cubicBezTo>
                                <a:cubicBezTo>
                                  <a:pt x="16129" y="9144"/>
                                  <a:pt x="13716" y="12700"/>
                                  <a:pt x="11938" y="17526"/>
                                </a:cubicBezTo>
                                <a:cubicBezTo>
                                  <a:pt x="10287" y="22479"/>
                                  <a:pt x="9398" y="28575"/>
                                  <a:pt x="9398" y="35941"/>
                                </a:cubicBezTo>
                                <a:cubicBezTo>
                                  <a:pt x="9398" y="41910"/>
                                  <a:pt x="10160" y="47117"/>
                                  <a:pt x="11811" y="51562"/>
                                </a:cubicBezTo>
                                <a:cubicBezTo>
                                  <a:pt x="13462" y="56007"/>
                                  <a:pt x="15875" y="59436"/>
                                  <a:pt x="19177" y="61722"/>
                                </a:cubicBezTo>
                                <a:cubicBezTo>
                                  <a:pt x="22479" y="64135"/>
                                  <a:pt x="26162" y="65278"/>
                                  <a:pt x="30353" y="65278"/>
                                </a:cubicBezTo>
                                <a:cubicBezTo>
                                  <a:pt x="33909" y="65278"/>
                                  <a:pt x="37211" y="64389"/>
                                  <a:pt x="39878" y="62484"/>
                                </a:cubicBezTo>
                                <a:cubicBezTo>
                                  <a:pt x="42672" y="60706"/>
                                  <a:pt x="45720" y="57023"/>
                                  <a:pt x="49149" y="51435"/>
                                </a:cubicBezTo>
                                <a:lnTo>
                                  <a:pt x="50419" y="52451"/>
                                </a:lnTo>
                                <a:cubicBezTo>
                                  <a:pt x="47625" y="58420"/>
                                  <a:pt x="44323" y="62738"/>
                                  <a:pt x="40513" y="65532"/>
                                </a:cubicBezTo>
                                <a:cubicBezTo>
                                  <a:pt x="36830" y="68199"/>
                                  <a:pt x="32385" y="69596"/>
                                  <a:pt x="27178" y="69596"/>
                                </a:cubicBezTo>
                                <a:cubicBezTo>
                                  <a:pt x="17907" y="69596"/>
                                  <a:pt x="10795" y="65532"/>
                                  <a:pt x="5715" y="57277"/>
                                </a:cubicBezTo>
                                <a:cubicBezTo>
                                  <a:pt x="1905" y="51181"/>
                                  <a:pt x="0" y="44069"/>
                                  <a:pt x="0" y="35814"/>
                                </a:cubicBezTo>
                                <a:cubicBezTo>
                                  <a:pt x="0" y="29210"/>
                                  <a:pt x="1270" y="23114"/>
                                  <a:pt x="3810" y="17526"/>
                                </a:cubicBezTo>
                                <a:cubicBezTo>
                                  <a:pt x="6223" y="11938"/>
                                  <a:pt x="9652" y="7620"/>
                                  <a:pt x="14097" y="4572"/>
                                </a:cubicBezTo>
                                <a:cubicBezTo>
                                  <a:pt x="18542" y="1524"/>
                                  <a:pt x="23241" y="0"/>
                                  <a:pt x="28448"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2" name="Rectangle 12422"/>
                        <wps:cNvSpPr/>
                        <wps:spPr>
                          <a:xfrm>
                            <a:off x="373126" y="1926886"/>
                            <a:ext cx="33444" cy="148091"/>
                          </a:xfrm>
                          <a:prstGeom prst="rect">
                            <a:avLst/>
                          </a:prstGeom>
                          <a:ln>
                            <a:noFill/>
                          </a:ln>
                        </wps:spPr>
                        <wps:txbx>
                          <w:txbxContent>
                            <w:p w:rsidR="008D3E2E" w:rsidRDefault="008D3E2E">
                              <w:pPr>
                                <w:spacing w:after="160" w:line="259" w:lineRule="auto"/>
                                <w:ind w:left="0" w:right="0" w:firstLine="0"/>
                                <w:jc w:val="left"/>
                              </w:pPr>
                              <w:r>
                                <w:rPr>
                                  <w:color w:val="FFFFFF"/>
                                  <w:sz w:val="16"/>
                                </w:rPr>
                                <w:t xml:space="preserve"> </w:t>
                              </w:r>
                            </w:p>
                          </w:txbxContent>
                        </wps:txbx>
                        <wps:bodyPr horzOverflow="overflow" vert="horz" lIns="0" tIns="0" rIns="0" bIns="0" rtlCol="0">
                          <a:noAutofit/>
                        </wps:bodyPr>
                      </wps:wsp>
                      <wps:wsp>
                        <wps:cNvPr id="12423" name="Shape 12423"/>
                        <wps:cNvSpPr/>
                        <wps:spPr>
                          <a:xfrm>
                            <a:off x="396748" y="1948434"/>
                            <a:ext cx="26670" cy="68072"/>
                          </a:xfrm>
                          <a:custGeom>
                            <a:avLst/>
                            <a:gdLst/>
                            <a:ahLst/>
                            <a:cxnLst/>
                            <a:rect l="0" t="0" r="0" b="0"/>
                            <a:pathLst>
                              <a:path w="26670" h="68072">
                                <a:moveTo>
                                  <a:pt x="0" y="0"/>
                                </a:moveTo>
                                <a:lnTo>
                                  <a:pt x="10541" y="0"/>
                                </a:lnTo>
                                <a:lnTo>
                                  <a:pt x="10541" y="1778"/>
                                </a:lnTo>
                                <a:cubicBezTo>
                                  <a:pt x="8636" y="1905"/>
                                  <a:pt x="7747" y="3302"/>
                                  <a:pt x="7747" y="5588"/>
                                </a:cubicBezTo>
                                <a:cubicBezTo>
                                  <a:pt x="7747" y="7239"/>
                                  <a:pt x="8382" y="11176"/>
                                  <a:pt x="9779" y="17272"/>
                                </a:cubicBezTo>
                                <a:lnTo>
                                  <a:pt x="15494" y="42799"/>
                                </a:lnTo>
                                <a:lnTo>
                                  <a:pt x="19558" y="17272"/>
                                </a:lnTo>
                                <a:cubicBezTo>
                                  <a:pt x="20447" y="11938"/>
                                  <a:pt x="20955" y="8255"/>
                                  <a:pt x="20955" y="6477"/>
                                </a:cubicBezTo>
                                <a:cubicBezTo>
                                  <a:pt x="20955" y="3937"/>
                                  <a:pt x="20066" y="2413"/>
                                  <a:pt x="18542" y="1778"/>
                                </a:cubicBezTo>
                                <a:lnTo>
                                  <a:pt x="18542" y="0"/>
                                </a:lnTo>
                                <a:lnTo>
                                  <a:pt x="26670" y="0"/>
                                </a:lnTo>
                                <a:lnTo>
                                  <a:pt x="26670" y="1778"/>
                                </a:lnTo>
                                <a:cubicBezTo>
                                  <a:pt x="24765" y="2413"/>
                                  <a:pt x="23241" y="5715"/>
                                  <a:pt x="22225" y="11811"/>
                                </a:cubicBezTo>
                                <a:lnTo>
                                  <a:pt x="17272" y="42037"/>
                                </a:lnTo>
                                <a:cubicBezTo>
                                  <a:pt x="16002" y="49784"/>
                                  <a:pt x="14986" y="55372"/>
                                  <a:pt x="14224" y="58547"/>
                                </a:cubicBezTo>
                                <a:cubicBezTo>
                                  <a:pt x="13335" y="61849"/>
                                  <a:pt x="12446" y="64262"/>
                                  <a:pt x="11557" y="65786"/>
                                </a:cubicBezTo>
                                <a:cubicBezTo>
                                  <a:pt x="10541" y="67310"/>
                                  <a:pt x="9652" y="68072"/>
                                  <a:pt x="8509" y="68072"/>
                                </a:cubicBezTo>
                                <a:cubicBezTo>
                                  <a:pt x="7747" y="68072"/>
                                  <a:pt x="6985" y="67564"/>
                                  <a:pt x="6350" y="66675"/>
                                </a:cubicBezTo>
                                <a:cubicBezTo>
                                  <a:pt x="5715" y="65659"/>
                                  <a:pt x="5461" y="64389"/>
                                  <a:pt x="5461" y="62611"/>
                                </a:cubicBezTo>
                                <a:cubicBezTo>
                                  <a:pt x="5461" y="61468"/>
                                  <a:pt x="5588" y="60452"/>
                                  <a:pt x="5969" y="59690"/>
                                </a:cubicBezTo>
                                <a:cubicBezTo>
                                  <a:pt x="6223" y="58801"/>
                                  <a:pt x="6604" y="58420"/>
                                  <a:pt x="7239" y="58420"/>
                                </a:cubicBezTo>
                                <a:cubicBezTo>
                                  <a:pt x="7747" y="58420"/>
                                  <a:pt x="8382" y="59055"/>
                                  <a:pt x="9144" y="60071"/>
                                </a:cubicBezTo>
                                <a:cubicBezTo>
                                  <a:pt x="9652" y="60833"/>
                                  <a:pt x="10033" y="61087"/>
                                  <a:pt x="10287" y="61087"/>
                                </a:cubicBezTo>
                                <a:cubicBezTo>
                                  <a:pt x="11303" y="61087"/>
                                  <a:pt x="12446" y="58420"/>
                                  <a:pt x="13589" y="53086"/>
                                </a:cubicBezTo>
                                <a:lnTo>
                                  <a:pt x="4191" y="10668"/>
                                </a:lnTo>
                                <a:cubicBezTo>
                                  <a:pt x="3556" y="7620"/>
                                  <a:pt x="2921" y="5461"/>
                                  <a:pt x="2286" y="4318"/>
                                </a:cubicBezTo>
                                <a:cubicBezTo>
                                  <a:pt x="1778" y="3048"/>
                                  <a:pt x="1016" y="2159"/>
                                  <a:pt x="0" y="1778"/>
                                </a:cubicBez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4" name="Shape 12424"/>
                        <wps:cNvSpPr/>
                        <wps:spPr>
                          <a:xfrm>
                            <a:off x="427101" y="1968627"/>
                            <a:ext cx="22225" cy="47752"/>
                          </a:xfrm>
                          <a:custGeom>
                            <a:avLst/>
                            <a:gdLst/>
                            <a:ahLst/>
                            <a:cxnLst/>
                            <a:rect l="0" t="0" r="0" b="0"/>
                            <a:pathLst>
                              <a:path w="22225" h="47752">
                                <a:moveTo>
                                  <a:pt x="22225" y="0"/>
                                </a:moveTo>
                                <a:lnTo>
                                  <a:pt x="22225" y="3990"/>
                                </a:lnTo>
                                <a:lnTo>
                                  <a:pt x="20701" y="3175"/>
                                </a:lnTo>
                                <a:cubicBezTo>
                                  <a:pt x="18923" y="3175"/>
                                  <a:pt x="17145" y="3810"/>
                                  <a:pt x="15367" y="4826"/>
                                </a:cubicBezTo>
                                <a:cubicBezTo>
                                  <a:pt x="13589" y="5842"/>
                                  <a:pt x="12065" y="7620"/>
                                  <a:pt x="11049" y="10160"/>
                                </a:cubicBezTo>
                                <a:cubicBezTo>
                                  <a:pt x="9906" y="12827"/>
                                  <a:pt x="9398" y="16129"/>
                                  <a:pt x="9398" y="20193"/>
                                </a:cubicBezTo>
                                <a:cubicBezTo>
                                  <a:pt x="9398" y="26670"/>
                                  <a:pt x="10668" y="32385"/>
                                  <a:pt x="13335" y="37084"/>
                                </a:cubicBezTo>
                                <a:lnTo>
                                  <a:pt x="22225" y="43082"/>
                                </a:lnTo>
                                <a:lnTo>
                                  <a:pt x="22225" y="47613"/>
                                </a:lnTo>
                                <a:lnTo>
                                  <a:pt x="21717" y="47752"/>
                                </a:lnTo>
                                <a:cubicBezTo>
                                  <a:pt x="14732" y="47752"/>
                                  <a:pt x="9271" y="45085"/>
                                  <a:pt x="5207" y="39624"/>
                                </a:cubicBezTo>
                                <a:cubicBezTo>
                                  <a:pt x="1778" y="35052"/>
                                  <a:pt x="0" y="29972"/>
                                  <a:pt x="0" y="24257"/>
                                </a:cubicBezTo>
                                <a:cubicBezTo>
                                  <a:pt x="0" y="20193"/>
                                  <a:pt x="1016" y="16129"/>
                                  <a:pt x="3175" y="11938"/>
                                </a:cubicBezTo>
                                <a:cubicBezTo>
                                  <a:pt x="5207" y="7874"/>
                                  <a:pt x="8001" y="4953"/>
                                  <a:pt x="11430" y="2921"/>
                                </a:cubicBezTo>
                                <a:cubicBezTo>
                                  <a:pt x="14859" y="1016"/>
                                  <a:pt x="18415" y="0"/>
                                  <a:pt x="22225"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5" name="Shape 12425"/>
                        <wps:cNvSpPr/>
                        <wps:spPr>
                          <a:xfrm>
                            <a:off x="449326" y="1968627"/>
                            <a:ext cx="22098" cy="47613"/>
                          </a:xfrm>
                          <a:custGeom>
                            <a:avLst/>
                            <a:gdLst/>
                            <a:ahLst/>
                            <a:cxnLst/>
                            <a:rect l="0" t="0" r="0" b="0"/>
                            <a:pathLst>
                              <a:path w="22098" h="47613">
                                <a:moveTo>
                                  <a:pt x="0" y="0"/>
                                </a:moveTo>
                                <a:cubicBezTo>
                                  <a:pt x="6985" y="0"/>
                                  <a:pt x="12573" y="2667"/>
                                  <a:pt x="16764" y="7747"/>
                                </a:cubicBezTo>
                                <a:cubicBezTo>
                                  <a:pt x="20320" y="12192"/>
                                  <a:pt x="22098" y="17272"/>
                                  <a:pt x="22098" y="22987"/>
                                </a:cubicBezTo>
                                <a:cubicBezTo>
                                  <a:pt x="22098" y="27051"/>
                                  <a:pt x="21082" y="31115"/>
                                  <a:pt x="19177" y="35306"/>
                                </a:cubicBezTo>
                                <a:cubicBezTo>
                                  <a:pt x="17145" y="39370"/>
                                  <a:pt x="14478" y="42545"/>
                                  <a:pt x="11049" y="44577"/>
                                </a:cubicBezTo>
                                <a:lnTo>
                                  <a:pt x="0" y="47613"/>
                                </a:lnTo>
                                <a:lnTo>
                                  <a:pt x="0" y="43082"/>
                                </a:lnTo>
                                <a:lnTo>
                                  <a:pt x="1651" y="44196"/>
                                </a:lnTo>
                                <a:cubicBezTo>
                                  <a:pt x="4826" y="44196"/>
                                  <a:pt x="7493" y="42926"/>
                                  <a:pt x="9652" y="40259"/>
                                </a:cubicBezTo>
                                <a:cubicBezTo>
                                  <a:pt x="11684" y="37719"/>
                                  <a:pt x="12827" y="33147"/>
                                  <a:pt x="12827" y="26797"/>
                                </a:cubicBezTo>
                                <a:cubicBezTo>
                                  <a:pt x="12827" y="18796"/>
                                  <a:pt x="11049" y="12573"/>
                                  <a:pt x="7493" y="8001"/>
                                </a:cubicBezTo>
                                <a:lnTo>
                                  <a:pt x="0" y="3990"/>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6" name="Shape 12426"/>
                        <wps:cNvSpPr/>
                        <wps:spPr>
                          <a:xfrm>
                            <a:off x="477901" y="1970024"/>
                            <a:ext cx="24003" cy="44958"/>
                          </a:xfrm>
                          <a:custGeom>
                            <a:avLst/>
                            <a:gdLst/>
                            <a:ahLst/>
                            <a:cxnLst/>
                            <a:rect l="0" t="0" r="0" b="0"/>
                            <a:pathLst>
                              <a:path w="24003" h="44958">
                                <a:moveTo>
                                  <a:pt x="0" y="0"/>
                                </a:moveTo>
                                <a:lnTo>
                                  <a:pt x="21082" y="0"/>
                                </a:lnTo>
                                <a:lnTo>
                                  <a:pt x="24003" y="262"/>
                                </a:lnTo>
                                <a:lnTo>
                                  <a:pt x="24003" y="4372"/>
                                </a:lnTo>
                                <a:lnTo>
                                  <a:pt x="17780" y="3175"/>
                                </a:lnTo>
                                <a:lnTo>
                                  <a:pt x="15113" y="3175"/>
                                </a:lnTo>
                                <a:lnTo>
                                  <a:pt x="15113" y="20066"/>
                                </a:lnTo>
                                <a:cubicBezTo>
                                  <a:pt x="16637" y="20066"/>
                                  <a:pt x="17526" y="20066"/>
                                  <a:pt x="17780" y="20066"/>
                                </a:cubicBezTo>
                                <a:lnTo>
                                  <a:pt x="24003" y="18470"/>
                                </a:lnTo>
                                <a:lnTo>
                                  <a:pt x="24003" y="24477"/>
                                </a:lnTo>
                                <a:lnTo>
                                  <a:pt x="18669" y="23241"/>
                                </a:lnTo>
                                <a:cubicBezTo>
                                  <a:pt x="17526" y="23241"/>
                                  <a:pt x="16383" y="23368"/>
                                  <a:pt x="15113" y="23368"/>
                                </a:cubicBezTo>
                                <a:lnTo>
                                  <a:pt x="15113" y="41021"/>
                                </a:lnTo>
                                <a:cubicBezTo>
                                  <a:pt x="16764" y="41529"/>
                                  <a:pt x="18796" y="41783"/>
                                  <a:pt x="21082" y="41783"/>
                                </a:cubicBezTo>
                                <a:lnTo>
                                  <a:pt x="24003" y="40948"/>
                                </a:lnTo>
                                <a:lnTo>
                                  <a:pt x="24003" y="44666"/>
                                </a:lnTo>
                                <a:lnTo>
                                  <a:pt x="22606" y="44958"/>
                                </a:lnTo>
                                <a:lnTo>
                                  <a:pt x="0" y="44958"/>
                                </a:lnTo>
                                <a:lnTo>
                                  <a:pt x="0" y="43180"/>
                                </a:lnTo>
                                <a:cubicBezTo>
                                  <a:pt x="2921" y="43180"/>
                                  <a:pt x="4826" y="42545"/>
                                  <a:pt x="5588" y="41529"/>
                                </a:cubicBezTo>
                                <a:cubicBezTo>
                                  <a:pt x="6350" y="40386"/>
                                  <a:pt x="6858" y="37973"/>
                                  <a:pt x="6858" y="34417"/>
                                </a:cubicBezTo>
                                <a:lnTo>
                                  <a:pt x="6858" y="10541"/>
                                </a:lnTo>
                                <a:cubicBezTo>
                                  <a:pt x="6858" y="6985"/>
                                  <a:pt x="6604" y="4953"/>
                                  <a:pt x="6223" y="4318"/>
                                </a:cubicBezTo>
                                <a:cubicBezTo>
                                  <a:pt x="5969" y="3683"/>
                                  <a:pt x="5334" y="3048"/>
                                  <a:pt x="4572" y="2540"/>
                                </a:cubicBezTo>
                                <a:cubicBezTo>
                                  <a:pt x="3937" y="2032"/>
                                  <a:pt x="2286" y="1778"/>
                                  <a:pt x="0" y="1778"/>
                                </a:cubicBez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7" name="Shape 12427"/>
                        <wps:cNvSpPr/>
                        <wps:spPr>
                          <a:xfrm>
                            <a:off x="501904" y="1970286"/>
                            <a:ext cx="18415" cy="44404"/>
                          </a:xfrm>
                          <a:custGeom>
                            <a:avLst/>
                            <a:gdLst/>
                            <a:ahLst/>
                            <a:cxnLst/>
                            <a:rect l="0" t="0" r="0" b="0"/>
                            <a:pathLst>
                              <a:path w="18415" h="44404">
                                <a:moveTo>
                                  <a:pt x="0" y="0"/>
                                </a:moveTo>
                                <a:lnTo>
                                  <a:pt x="6985" y="627"/>
                                </a:lnTo>
                                <a:cubicBezTo>
                                  <a:pt x="9525" y="1262"/>
                                  <a:pt x="11557" y="2532"/>
                                  <a:pt x="13208" y="4310"/>
                                </a:cubicBezTo>
                                <a:cubicBezTo>
                                  <a:pt x="14859" y="6215"/>
                                  <a:pt x="15621" y="8374"/>
                                  <a:pt x="15621" y="11041"/>
                                </a:cubicBezTo>
                                <a:cubicBezTo>
                                  <a:pt x="15621" y="16121"/>
                                  <a:pt x="12446" y="19423"/>
                                  <a:pt x="5842" y="20947"/>
                                </a:cubicBezTo>
                                <a:cubicBezTo>
                                  <a:pt x="14224" y="22598"/>
                                  <a:pt x="18415" y="26535"/>
                                  <a:pt x="18415" y="32504"/>
                                </a:cubicBezTo>
                                <a:cubicBezTo>
                                  <a:pt x="18415" y="36568"/>
                                  <a:pt x="16764" y="39616"/>
                                  <a:pt x="13208" y="41648"/>
                                </a:cubicBezTo>
                                <a:lnTo>
                                  <a:pt x="0" y="44404"/>
                                </a:lnTo>
                                <a:lnTo>
                                  <a:pt x="0" y="40686"/>
                                </a:lnTo>
                                <a:lnTo>
                                  <a:pt x="5969" y="38981"/>
                                </a:lnTo>
                                <a:cubicBezTo>
                                  <a:pt x="7874" y="37203"/>
                                  <a:pt x="8890" y="35044"/>
                                  <a:pt x="8890" y="32377"/>
                                </a:cubicBezTo>
                                <a:cubicBezTo>
                                  <a:pt x="8890" y="29329"/>
                                  <a:pt x="7620" y="27043"/>
                                  <a:pt x="5080" y="25392"/>
                                </a:cubicBezTo>
                                <a:lnTo>
                                  <a:pt x="0" y="24215"/>
                                </a:lnTo>
                                <a:lnTo>
                                  <a:pt x="0" y="18208"/>
                                </a:lnTo>
                                <a:lnTo>
                                  <a:pt x="3683" y="17264"/>
                                </a:lnTo>
                                <a:cubicBezTo>
                                  <a:pt x="5715" y="15486"/>
                                  <a:pt x="6731" y="13454"/>
                                  <a:pt x="6731" y="11041"/>
                                </a:cubicBezTo>
                                <a:cubicBezTo>
                                  <a:pt x="6731" y="8120"/>
                                  <a:pt x="5715" y="6088"/>
                                  <a:pt x="3683" y="4818"/>
                                </a:cubicBezTo>
                                <a:lnTo>
                                  <a:pt x="0" y="4110"/>
                                </a:lnTo>
                                <a:lnTo>
                                  <a:pt x="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8" name="Shape 12428"/>
                        <wps:cNvSpPr/>
                        <wps:spPr>
                          <a:xfrm>
                            <a:off x="529590" y="1945132"/>
                            <a:ext cx="17399" cy="69850"/>
                          </a:xfrm>
                          <a:custGeom>
                            <a:avLst/>
                            <a:gdLst/>
                            <a:ahLst/>
                            <a:cxnLst/>
                            <a:rect l="0" t="0" r="0" b="0"/>
                            <a:pathLst>
                              <a:path w="17399" h="69850">
                                <a:moveTo>
                                  <a:pt x="10160" y="0"/>
                                </a:moveTo>
                                <a:lnTo>
                                  <a:pt x="11811" y="0"/>
                                </a:lnTo>
                                <a:lnTo>
                                  <a:pt x="11811" y="59690"/>
                                </a:lnTo>
                                <a:cubicBezTo>
                                  <a:pt x="11811" y="62484"/>
                                  <a:pt x="12065" y="64389"/>
                                  <a:pt x="12319" y="65278"/>
                                </a:cubicBezTo>
                                <a:cubicBezTo>
                                  <a:pt x="12700" y="66167"/>
                                  <a:pt x="13081" y="66929"/>
                                  <a:pt x="13716" y="67310"/>
                                </a:cubicBezTo>
                                <a:cubicBezTo>
                                  <a:pt x="14351" y="67818"/>
                                  <a:pt x="15621" y="68072"/>
                                  <a:pt x="17399" y="68072"/>
                                </a:cubicBezTo>
                                <a:lnTo>
                                  <a:pt x="17399" y="69850"/>
                                </a:lnTo>
                                <a:lnTo>
                                  <a:pt x="635" y="69850"/>
                                </a:lnTo>
                                <a:lnTo>
                                  <a:pt x="635" y="68072"/>
                                </a:lnTo>
                                <a:cubicBezTo>
                                  <a:pt x="2159" y="68072"/>
                                  <a:pt x="3302" y="67818"/>
                                  <a:pt x="3810" y="67437"/>
                                </a:cubicBezTo>
                                <a:cubicBezTo>
                                  <a:pt x="4445" y="67056"/>
                                  <a:pt x="4826" y="66294"/>
                                  <a:pt x="5207" y="65278"/>
                                </a:cubicBezTo>
                                <a:cubicBezTo>
                                  <a:pt x="5461" y="64389"/>
                                  <a:pt x="5715" y="62484"/>
                                  <a:pt x="5715" y="59690"/>
                                </a:cubicBezTo>
                                <a:lnTo>
                                  <a:pt x="5715" y="18796"/>
                                </a:lnTo>
                                <a:cubicBezTo>
                                  <a:pt x="5715" y="13716"/>
                                  <a:pt x="5588" y="10668"/>
                                  <a:pt x="5461" y="9525"/>
                                </a:cubicBezTo>
                                <a:cubicBezTo>
                                  <a:pt x="5207" y="8255"/>
                                  <a:pt x="4953" y="7493"/>
                                  <a:pt x="4572" y="7112"/>
                                </a:cubicBezTo>
                                <a:cubicBezTo>
                                  <a:pt x="4191" y="6604"/>
                                  <a:pt x="3683" y="6477"/>
                                  <a:pt x="3048" y="6477"/>
                                </a:cubicBezTo>
                                <a:cubicBezTo>
                                  <a:pt x="2413" y="6477"/>
                                  <a:pt x="1651" y="6731"/>
                                  <a:pt x="635" y="7239"/>
                                </a:cubicBezTo>
                                <a:lnTo>
                                  <a:pt x="0" y="5461"/>
                                </a:lnTo>
                                <a:lnTo>
                                  <a:pt x="10160" y="0"/>
                                </a:ln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29" name="Shape 12429"/>
                        <wps:cNvSpPr/>
                        <wps:spPr>
                          <a:xfrm>
                            <a:off x="550037" y="1947545"/>
                            <a:ext cx="49276" cy="67437"/>
                          </a:xfrm>
                          <a:custGeom>
                            <a:avLst/>
                            <a:gdLst/>
                            <a:ahLst/>
                            <a:cxnLst/>
                            <a:rect l="0" t="0" r="0" b="0"/>
                            <a:pathLst>
                              <a:path w="49276" h="67437">
                                <a:moveTo>
                                  <a:pt x="41402" y="0"/>
                                </a:moveTo>
                                <a:cubicBezTo>
                                  <a:pt x="45212" y="0"/>
                                  <a:pt x="47117" y="1778"/>
                                  <a:pt x="47117" y="5334"/>
                                </a:cubicBezTo>
                                <a:cubicBezTo>
                                  <a:pt x="47117" y="6604"/>
                                  <a:pt x="46736" y="7620"/>
                                  <a:pt x="45974" y="8636"/>
                                </a:cubicBezTo>
                                <a:cubicBezTo>
                                  <a:pt x="45212" y="9525"/>
                                  <a:pt x="44450" y="10033"/>
                                  <a:pt x="43434" y="10033"/>
                                </a:cubicBezTo>
                                <a:cubicBezTo>
                                  <a:pt x="42672" y="10033"/>
                                  <a:pt x="41529" y="9398"/>
                                  <a:pt x="39878" y="8382"/>
                                </a:cubicBezTo>
                                <a:cubicBezTo>
                                  <a:pt x="38481" y="7493"/>
                                  <a:pt x="37465" y="6985"/>
                                  <a:pt x="36957" y="6985"/>
                                </a:cubicBezTo>
                                <a:cubicBezTo>
                                  <a:pt x="36068" y="6985"/>
                                  <a:pt x="35433" y="7493"/>
                                  <a:pt x="34798" y="8636"/>
                                </a:cubicBezTo>
                                <a:cubicBezTo>
                                  <a:pt x="34290" y="9779"/>
                                  <a:pt x="33401" y="12573"/>
                                  <a:pt x="32131" y="17018"/>
                                </a:cubicBezTo>
                                <a:cubicBezTo>
                                  <a:pt x="29718" y="25400"/>
                                  <a:pt x="26670" y="30734"/>
                                  <a:pt x="22987" y="33020"/>
                                </a:cubicBezTo>
                                <a:cubicBezTo>
                                  <a:pt x="25273" y="33528"/>
                                  <a:pt x="28321" y="37592"/>
                                  <a:pt x="32385" y="45212"/>
                                </a:cubicBezTo>
                                <a:cubicBezTo>
                                  <a:pt x="36576" y="53213"/>
                                  <a:pt x="39751" y="58674"/>
                                  <a:pt x="41783" y="61341"/>
                                </a:cubicBezTo>
                                <a:cubicBezTo>
                                  <a:pt x="43688" y="64135"/>
                                  <a:pt x="46228" y="65532"/>
                                  <a:pt x="49276" y="65659"/>
                                </a:cubicBezTo>
                                <a:lnTo>
                                  <a:pt x="49276" y="67437"/>
                                </a:lnTo>
                                <a:lnTo>
                                  <a:pt x="36322" y="67437"/>
                                </a:lnTo>
                                <a:cubicBezTo>
                                  <a:pt x="34798" y="64516"/>
                                  <a:pt x="31877" y="58801"/>
                                  <a:pt x="27305" y="50546"/>
                                </a:cubicBezTo>
                                <a:cubicBezTo>
                                  <a:pt x="22733" y="42291"/>
                                  <a:pt x="19939" y="37719"/>
                                  <a:pt x="18923" y="36830"/>
                                </a:cubicBezTo>
                                <a:cubicBezTo>
                                  <a:pt x="18034" y="35941"/>
                                  <a:pt x="16510" y="35433"/>
                                  <a:pt x="14478" y="35433"/>
                                </a:cubicBezTo>
                                <a:lnTo>
                                  <a:pt x="14478" y="55245"/>
                                </a:lnTo>
                                <a:cubicBezTo>
                                  <a:pt x="14478" y="59690"/>
                                  <a:pt x="14859" y="62484"/>
                                  <a:pt x="15748" y="63627"/>
                                </a:cubicBezTo>
                                <a:cubicBezTo>
                                  <a:pt x="16637" y="64897"/>
                                  <a:pt x="18669" y="65532"/>
                                  <a:pt x="21844" y="65659"/>
                                </a:cubicBezTo>
                                <a:lnTo>
                                  <a:pt x="21844" y="67437"/>
                                </a:lnTo>
                                <a:lnTo>
                                  <a:pt x="0" y="67437"/>
                                </a:lnTo>
                                <a:lnTo>
                                  <a:pt x="0" y="65659"/>
                                </a:lnTo>
                                <a:cubicBezTo>
                                  <a:pt x="3048" y="65532"/>
                                  <a:pt x="5080" y="64897"/>
                                  <a:pt x="5969" y="63627"/>
                                </a:cubicBezTo>
                                <a:cubicBezTo>
                                  <a:pt x="6858" y="62484"/>
                                  <a:pt x="7239" y="59690"/>
                                  <a:pt x="7239" y="55245"/>
                                </a:cubicBezTo>
                                <a:lnTo>
                                  <a:pt x="7239" y="12954"/>
                                </a:lnTo>
                                <a:cubicBezTo>
                                  <a:pt x="7239" y="8636"/>
                                  <a:pt x="6858" y="5842"/>
                                  <a:pt x="5969" y="4572"/>
                                </a:cubicBezTo>
                                <a:cubicBezTo>
                                  <a:pt x="5080" y="3429"/>
                                  <a:pt x="3175" y="2794"/>
                                  <a:pt x="0" y="2667"/>
                                </a:cubicBezTo>
                                <a:lnTo>
                                  <a:pt x="0" y="889"/>
                                </a:lnTo>
                                <a:lnTo>
                                  <a:pt x="21844" y="889"/>
                                </a:lnTo>
                                <a:lnTo>
                                  <a:pt x="21844" y="2667"/>
                                </a:lnTo>
                                <a:cubicBezTo>
                                  <a:pt x="18669" y="2794"/>
                                  <a:pt x="16637" y="3429"/>
                                  <a:pt x="15748" y="4572"/>
                                </a:cubicBezTo>
                                <a:cubicBezTo>
                                  <a:pt x="14859" y="5842"/>
                                  <a:pt x="14478" y="8636"/>
                                  <a:pt x="14478" y="12954"/>
                                </a:cubicBezTo>
                                <a:lnTo>
                                  <a:pt x="14478" y="31496"/>
                                </a:lnTo>
                                <a:cubicBezTo>
                                  <a:pt x="17145" y="31496"/>
                                  <a:pt x="19050" y="31242"/>
                                  <a:pt x="20066" y="30861"/>
                                </a:cubicBezTo>
                                <a:cubicBezTo>
                                  <a:pt x="21209" y="30353"/>
                                  <a:pt x="22352" y="29337"/>
                                  <a:pt x="23622" y="27813"/>
                                </a:cubicBezTo>
                                <a:cubicBezTo>
                                  <a:pt x="24892" y="26289"/>
                                  <a:pt x="25908" y="24511"/>
                                  <a:pt x="26670" y="22733"/>
                                </a:cubicBezTo>
                                <a:cubicBezTo>
                                  <a:pt x="27432" y="20955"/>
                                  <a:pt x="28448" y="17907"/>
                                  <a:pt x="29718" y="13716"/>
                                </a:cubicBezTo>
                                <a:cubicBezTo>
                                  <a:pt x="30734" y="9906"/>
                                  <a:pt x="31750" y="7112"/>
                                  <a:pt x="32385" y="5588"/>
                                </a:cubicBezTo>
                                <a:cubicBezTo>
                                  <a:pt x="33147" y="4064"/>
                                  <a:pt x="34290" y="2794"/>
                                  <a:pt x="35814" y="1651"/>
                                </a:cubicBezTo>
                                <a:cubicBezTo>
                                  <a:pt x="37338" y="635"/>
                                  <a:pt x="39243" y="0"/>
                                  <a:pt x="4140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12430" name="Rectangle 12430"/>
                        <wps:cNvSpPr/>
                        <wps:spPr>
                          <a:xfrm>
                            <a:off x="598932" y="1926886"/>
                            <a:ext cx="44549" cy="148091"/>
                          </a:xfrm>
                          <a:prstGeom prst="rect">
                            <a:avLst/>
                          </a:prstGeom>
                          <a:ln>
                            <a:noFill/>
                          </a:ln>
                        </wps:spPr>
                        <wps:txbx>
                          <w:txbxContent>
                            <w:p w:rsidR="008D3E2E" w:rsidRDefault="008D3E2E">
                              <w:pPr>
                                <w:spacing w:after="160" w:line="259" w:lineRule="auto"/>
                                <w:ind w:left="0" w:right="0" w:firstLine="0"/>
                                <w:jc w:val="left"/>
                              </w:pPr>
                              <w:r>
                                <w:rPr>
                                  <w:color w:val="FFFFFF"/>
                                  <w:sz w:val="16"/>
                                </w:rPr>
                                <w:t>r</w:t>
                              </w:r>
                            </w:p>
                          </w:txbxContent>
                        </wps:txbx>
                        <wps:bodyPr horzOverflow="overflow" vert="horz" lIns="0" tIns="0" rIns="0" bIns="0" rtlCol="0">
                          <a:noAutofit/>
                        </wps:bodyPr>
                      </wps:wsp>
                      <wps:wsp>
                        <wps:cNvPr id="12431" name="Rectangle 12431"/>
                        <wps:cNvSpPr/>
                        <wps:spPr>
                          <a:xfrm>
                            <a:off x="635508" y="1926886"/>
                            <a:ext cx="33444" cy="148091"/>
                          </a:xfrm>
                          <a:prstGeom prst="rect">
                            <a:avLst/>
                          </a:prstGeom>
                          <a:ln>
                            <a:noFill/>
                          </a:ln>
                        </wps:spPr>
                        <wps:txbx>
                          <w:txbxContent>
                            <w:p w:rsidR="008D3E2E" w:rsidRDefault="008D3E2E">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2432" name="Shape 12432"/>
                        <wps:cNvSpPr/>
                        <wps:spPr>
                          <a:xfrm>
                            <a:off x="4445" y="2705735"/>
                            <a:ext cx="715010" cy="351790"/>
                          </a:xfrm>
                          <a:custGeom>
                            <a:avLst/>
                            <a:gdLst/>
                            <a:ahLst/>
                            <a:cxnLst/>
                            <a:rect l="0" t="0" r="0" b="0"/>
                            <a:pathLst>
                              <a:path w="715010" h="351790">
                                <a:moveTo>
                                  <a:pt x="0" y="351790"/>
                                </a:moveTo>
                                <a:lnTo>
                                  <a:pt x="715010" y="351790"/>
                                </a:lnTo>
                                <a:lnTo>
                                  <a:pt x="715010" y="0"/>
                                </a:lnTo>
                                <a:lnTo>
                                  <a:pt x="0" y="0"/>
                                </a:lnTo>
                                <a:close/>
                              </a:path>
                            </a:pathLst>
                          </a:custGeom>
                          <a:ln w="101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2434" name="Picture 12434"/>
                          <pic:cNvPicPr/>
                        </pic:nvPicPr>
                        <pic:blipFill>
                          <a:blip r:embed="rId137"/>
                          <a:stretch>
                            <a:fillRect/>
                          </a:stretch>
                        </pic:blipFill>
                        <pic:spPr>
                          <a:xfrm>
                            <a:off x="9144" y="2709522"/>
                            <a:ext cx="940964" cy="341376"/>
                          </a:xfrm>
                          <a:prstGeom prst="rect">
                            <a:avLst/>
                          </a:prstGeom>
                        </pic:spPr>
                      </pic:pic>
                      <wps:wsp>
                        <wps:cNvPr id="12435" name="Rectangle 12435"/>
                        <wps:cNvSpPr/>
                        <wps:spPr>
                          <a:xfrm>
                            <a:off x="10414" y="2718430"/>
                            <a:ext cx="31519" cy="139564"/>
                          </a:xfrm>
                          <a:prstGeom prst="rect">
                            <a:avLst/>
                          </a:prstGeom>
                          <a:ln>
                            <a:noFill/>
                          </a:ln>
                        </wps:spPr>
                        <wps:txbx>
                          <w:txbxContent>
                            <w:p w:rsidR="008D3E2E" w:rsidRDefault="008D3E2E">
                              <w:pPr>
                                <w:spacing w:after="160" w:line="259" w:lineRule="auto"/>
                                <w:ind w:left="0" w:right="0" w:firstLine="0"/>
                                <w:jc w:val="left"/>
                              </w:pPr>
                              <w:r>
                                <w:rPr>
                                  <w:sz w:val="15"/>
                                </w:rPr>
                                <w:t xml:space="preserve"> </w:t>
                              </w:r>
                            </w:p>
                          </w:txbxContent>
                        </wps:txbx>
                        <wps:bodyPr horzOverflow="overflow" vert="horz" lIns="0" tIns="0" rIns="0" bIns="0" rtlCol="0">
                          <a:noAutofit/>
                        </wps:bodyPr>
                      </wps:wsp>
                      <wps:wsp>
                        <wps:cNvPr id="12436" name="Rectangle 12436"/>
                        <wps:cNvSpPr/>
                        <wps:spPr>
                          <a:xfrm>
                            <a:off x="211509" y="2847727"/>
                            <a:ext cx="161488" cy="150501"/>
                          </a:xfrm>
                          <a:prstGeom prst="rect">
                            <a:avLst/>
                          </a:prstGeom>
                          <a:ln>
                            <a:noFill/>
                          </a:ln>
                        </wps:spPr>
                        <wps:txbx>
                          <w:txbxContent>
                            <w:p w:rsidR="008D3E2E" w:rsidRPr="003326E5" w:rsidRDefault="003326E5">
                              <w:pPr>
                                <w:spacing w:after="160" w:line="259" w:lineRule="auto"/>
                                <w:ind w:left="0" w:right="0" w:firstLine="0"/>
                                <w:jc w:val="left"/>
                                <w:rPr>
                                  <w:sz w:val="18"/>
                                  <w:lang w:val="en-US"/>
                                </w:rPr>
                              </w:pPr>
                              <w:r w:rsidRPr="003326E5">
                                <w:rPr>
                                  <w:sz w:val="18"/>
                                  <w:lang w:val="en-US"/>
                                </w:rPr>
                                <w:t>17</w:t>
                              </w:r>
                            </w:p>
                          </w:txbxContent>
                        </wps:txbx>
                        <wps:bodyPr horzOverflow="overflow" vert="horz" lIns="0" tIns="0" rIns="0" bIns="0" rtlCol="0">
                          <a:noAutofit/>
                        </wps:bodyPr>
                      </wps:wsp>
                      <wps:wsp>
                        <wps:cNvPr id="12437" name="Rectangle 12437"/>
                        <wps:cNvSpPr/>
                        <wps:spPr>
                          <a:xfrm>
                            <a:off x="345423" y="2827961"/>
                            <a:ext cx="51298" cy="170529"/>
                          </a:xfrm>
                          <a:prstGeom prst="rect">
                            <a:avLst/>
                          </a:prstGeom>
                          <a:ln>
                            <a:noFill/>
                          </a:ln>
                        </wps:spPr>
                        <wps:txbx>
                          <w:txbxContent>
                            <w:p w:rsidR="008D3E2E" w:rsidRDefault="008D3E2E">
                              <w:pPr>
                                <w:spacing w:after="160" w:line="259" w:lineRule="auto"/>
                                <w:ind w:left="0" w:right="0" w:firstLine="0"/>
                                <w:jc w:val="left"/>
                              </w:pPr>
                              <w:r>
                                <w:rPr>
                                  <w:sz w:val="18"/>
                                </w:rPr>
                                <w:t>-</w:t>
                              </w:r>
                            </w:p>
                          </w:txbxContent>
                        </wps:txbx>
                        <wps:bodyPr horzOverflow="overflow" vert="horz" lIns="0" tIns="0" rIns="0" bIns="0" rtlCol="0">
                          <a:noAutofit/>
                        </wps:bodyPr>
                      </wps:wsp>
                      <wps:wsp>
                        <wps:cNvPr id="12438" name="Rectangle 12438"/>
                        <wps:cNvSpPr/>
                        <wps:spPr>
                          <a:xfrm>
                            <a:off x="412754" y="2827961"/>
                            <a:ext cx="293894" cy="170529"/>
                          </a:xfrm>
                          <a:prstGeom prst="rect">
                            <a:avLst/>
                          </a:prstGeom>
                          <a:ln>
                            <a:noFill/>
                          </a:ln>
                        </wps:spPr>
                        <wps:txbx>
                          <w:txbxContent>
                            <w:p w:rsidR="008D3E2E" w:rsidRDefault="008D3E2E">
                              <w:pPr>
                                <w:spacing w:after="160" w:line="259" w:lineRule="auto"/>
                                <w:ind w:left="0" w:right="0" w:firstLine="0"/>
                                <w:jc w:val="left"/>
                              </w:pPr>
                              <w:r>
                                <w:rPr>
                                  <w:sz w:val="18"/>
                                </w:rPr>
                                <w:t>rasm</w:t>
                              </w:r>
                            </w:p>
                          </w:txbxContent>
                        </wps:txbx>
                        <wps:bodyPr horzOverflow="overflow" vert="horz" lIns="0" tIns="0" rIns="0" bIns="0" rtlCol="0">
                          <a:noAutofit/>
                        </wps:bodyPr>
                      </wps:wsp>
                      <wps:wsp>
                        <wps:cNvPr id="12439" name="Rectangle 12439"/>
                        <wps:cNvSpPr/>
                        <wps:spPr>
                          <a:xfrm>
                            <a:off x="528828" y="2827961"/>
                            <a:ext cx="38511" cy="170529"/>
                          </a:xfrm>
                          <a:prstGeom prst="rect">
                            <a:avLst/>
                          </a:prstGeom>
                          <a:ln>
                            <a:noFill/>
                          </a:ln>
                        </wps:spPr>
                        <wps:txbx>
                          <w:txbxContent>
                            <w:p w:rsidR="008D3E2E" w:rsidRDefault="008D3E2E">
                              <w:pPr>
                                <w:spacing w:after="160" w:line="259" w:lineRule="auto"/>
                                <w:ind w:left="0" w:right="0" w:firstLine="0"/>
                                <w:jc w:val="left"/>
                              </w:pPr>
                              <w:r>
                                <w:rPr>
                                  <w:sz w:val="18"/>
                                </w:rPr>
                                <w:t xml:space="preserve"> </w:t>
                              </w:r>
                            </w:p>
                          </w:txbxContent>
                        </wps:txbx>
                        <wps:bodyPr horzOverflow="overflow" vert="horz" lIns="0" tIns="0" rIns="0" bIns="0" rtlCol="0">
                          <a:noAutofit/>
                        </wps:bodyPr>
                      </wps:wsp>
                    </wpg:wgp>
                  </a:graphicData>
                </a:graphic>
              </wp:inline>
            </w:drawing>
          </mc:Choice>
          <mc:Fallback>
            <w:pict>
              <v:group id="Group 395226" o:spid="_x0000_s1402" style="width:139.65pt;height:251.35pt;mso-position-horizontal-relative:char;mso-position-vertical-relative:line" coordsize="17735,3192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">
                <v:rect id="Rectangle 12221" o:spid="_x0000_s1403" style="position:absolute;left:17147;top:29321;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pn8QA&#10;AADeAAAADwAAAGRycy9kb3ducmV2LnhtbERPS4vCMBC+C/6HMAt709QeRLtGkVXR4/qAurehGdti&#10;MylNtN399UYQvM3H95zZojOVuFPjSssKRsMIBHFmdcm5gtNxM5iAcB5ZY2WZFPyRg8W835thom3L&#10;e7offC5CCLsEFRTe14mULivIoBvamjhwF9sY9AE2udQNtiHcVDKOorE0WHJoKLCm74Ky6+FmFGwn&#10;9fK8s/9tXq1/t+lPOl0dp16pz49u+QXCU+ff4pd7p8P8OI5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lqZ/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 xml:space="preserve"> </w:t>
                        </w:r>
                      </w:p>
                    </w:txbxContent>
                  </v:textbox>
                </v:rect>
                <v:shape id="Picture 12375" o:spid="_x0000_s1404" type="#_x0000_t75" style="position:absolute;left:69;top:196;width:16663;height:30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e2NHFAAAA3gAAAA8AAABkcnMvZG93bnJldi54bWxET01rwkAQvRf8D8sIvTUbbdUQXUUDQg8t&#10;WttDj0N2TILZ2ZBdk9hf3xUKvc3jfc5qM5hadNS6yrKCSRSDIM6trrhQ8PW5f0pAOI+ssbZMCm7k&#10;YLMePaww1bbnD+pOvhAhhF2KCkrvm1RKl5dk0EW2IQ7c2bYGfYBtIXWLfQg3tZzG8VwarDg0lNhQ&#10;VlJ+OV2Ngpfb91uOiDRZHOknO7zv+iLZKfU4HrZLEJ4G/y/+c7/qMH/6vJjB/Z1wg1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XtjRxQAAAN4AAAAPAAAAAAAAAAAAAAAA&#10;AJ8CAABkcnMvZG93bnJldi54bWxQSwUGAAAAAAQABAD3AAAAkQMAAAAA&#10;">
                  <v:imagedata r:id="rId138" o:title=""/>
                </v:shape>
                <v:shape id="Picture 12377" o:spid="_x0000_s1405" type="#_x0000_t75" style="position:absolute;left:15436;top:4108;width:1550;height:1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srvzDAAAA3gAAAA8AAABkcnMvZG93bnJldi54bWxET8lqwzAQvRfyD2ICvZRGjgtN60YJIVDw&#10;rWS7T62JZWqNjKTYTr4+KhR6m8dbZ7kebSt68qFxrGA+y0AQV043XCs4Hj6f30CEiKyxdUwKrhRg&#10;vZo8LLHQbuAd9ftYixTCoUAFJsaukDJUhiyGmeuIE3d23mJM0NdSexxSuG1lnmWv0mLDqcFgR1tD&#10;1c/+YhWwf7qcv2+upvLr1Lxztrtt0Cj1OB03HyAijfFf/OcudZqfvywW8PtOukG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yu/MMAAADeAAAADwAAAAAAAAAAAAAAAACf&#10;AgAAZHJzL2Rvd25yZXYueG1sUEsFBgAAAAAEAAQA9wAAAI8DAAAAAA==&#10;">
                  <v:imagedata r:id="rId139" o:title=""/>
                </v:shape>
                <v:shape id="Picture 12379" o:spid="_x0000_s1406" type="#_x0000_t75" style="position:absolute;left:15424;top:28479;width:1562;height:1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EHZHFAAAA3gAAAA8AAABkcnMvZG93bnJldi54bWxET0trwkAQvhf6H5Yp9FY3WqkaXaX0IYJ4&#10;8IXXYXdM0mZnQ3abxH/vCgVv8/E9Z7bobCkaqn3hWEG/l4Ag1s4UnCk47L9fxiB8QDZYOiYFF/Kw&#10;mD8+zDA1ruUtNbuQiRjCPkUFeQhVKqXXOVn0PVcRR+7saoshwjqTpsY2httSDpLkTVosODbkWNFH&#10;Tvp392cVJOvzqftqh5fjabn+aT71RI/ajVLPT937FESgLtzF/+6VifMHr6MJ3N6JN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RB2RxQAAAN4AAAAPAAAAAAAAAAAAAAAA&#10;AJ8CAABkcnMvZG93bnJldi54bWxQSwUGAAAAAAQABAD3AAAAkQMAAAAA&#10;">
                  <v:imagedata r:id="rId140" o:title=""/>
                </v:shape>
                <v:shape id="Shape 12380" o:spid="_x0000_s1407" style="position:absolute;left:15932;top:15132;width:711;height:8839;visibility:visible;mso-wrap-style:square;v-text-anchor:top" coordsize="71120,88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M48gA&#10;AADeAAAADwAAAGRycy9kb3ducmV2LnhtbESPQW/CMAyF75P4D5GRuI10oA3UERCaGGIHDsC0aTev&#10;8dqKxKmaAOXf48Mkbrb8/N77ZovOO3WmNtaBDTwNM1DERbA1lwY+D++PU1AxIVt0gcnAlSIs5r2H&#10;GeY2XHhH530qlZhwzNFAlVKTax2LijzGYWiI5fYXWo9J1rbUtsWLmHunR1n2oj3WLAkVNvRWUXHc&#10;n7yB1erLTb4d/u7i6eNnna7bTj9bYwb9bvkKKlGX7uL/742V+qPxVAAER2b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gYzjyAAAAN4AAAAPAAAAAAAAAAAAAAAAAJgCAABk&#10;cnMvZG93bnJldi54bWxQSwUGAAAAAAQABAD1AAAAjQMAAAAA&#10;" path="m,883920r71120,l71120,,,,,883920xe" filled="f" strokecolor="red" strokeweight=".8pt">
                  <v:stroke miterlimit="66585f" joinstyle="miter"/>
                  <v:path arrowok="t" textboxrect="0,0,71120,883920"/>
                </v:shape>
                <v:shape id="Shape 12381" o:spid="_x0000_s1408" style="position:absolute;left:349;top:11309;width:11049;height:11531;visibility:visible;mso-wrap-style:square;v-text-anchor:top" coordsize="1104900,1153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DjMUA&#10;AADeAAAADwAAAGRycy9kb3ducmV2LnhtbERPTWvCQBC9F/wPywjemk0iLZK6ioYKCvWgLeQ6ZKdJ&#10;anY2ZLdJ/PfdQqG3ebzPWW8n04qBetdYVpBEMQji0uqGKwUf74fHFQjnkTW2lknBnRxsN7OHNWba&#10;jnyh4eorEULYZaig9r7LpHRlTQZdZDviwH3a3qAPsK+k7nEM4aaVaRw/S4MNh4YaO8prKm/Xb6Mg&#10;vxeFfCI+JW9f+9dLeh5351Ol1GI+7V5AeJr8v/jPfdRhfrpcJf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YOMxQAAAN4AAAAPAAAAAAAAAAAAAAAAAJgCAABkcnMv&#10;ZG93bnJldi54bWxQSwUGAAAAAAQABAD1AAAAigMAAAAA&#10;" path="m151765,r953135,l1104900,770255r-29845,635l1048385,772160r-18415,1270l1022985,774065r,95250l996950,870585r-23495,1905l957580,873760r-6350,1270l951230,964565r-54610,1270l845820,969645r-46990,6350l755650,984250r-40640,9525l677545,1005205r-34925,12065l609600,1030605r-31750,13970l548005,1058545r-58420,27940l461645,1099820r-29210,12700l403225,1123950r-29845,9525l341630,1141730r-33020,6350l273685,1151890r-37465,1270l195580,1151890r-43180,-4445l105410,1139190,54610,1127760,,1111885,,196850r78105,l78105,97155r73660,l151765,xe" fillcolor="#5b9ad5" stroked="f" strokeweight="0">
                  <v:stroke miterlimit="66585f" joinstyle="miter"/>
                  <v:path arrowok="t" textboxrect="0,0,1104900,1153160"/>
                </v:shape>
                <v:shape id="Shape 12382" o:spid="_x0000_s1409" style="position:absolute;left:349;top:13277;width:9512;height:9563;visibility:visible;mso-wrap-style:square;v-text-anchor:top" coordsize="951230,956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v8UA&#10;AADeAAAADwAAAGRycy9kb3ducmV2LnhtbERPTWvCQBC9C/6HZYTedNMUgqSuIoWSXoTUqtTbkB2T&#10;mOxsmt1q+u9doeBtHu9zFqvBtOJCvastK3ieRSCIC6trLhXsvt6ncxDOI2tsLZOCP3KwWo5HC0y1&#10;vfInXba+FCGEXYoKKu+7VEpXVGTQzWxHHLiT7Q36APtS6h6vIdy0Mo6iRBqsOTRU2NFbRUWz/TUK&#10;MsyyfPOd75v9+XiIm02e/CS5Uk+TYf0KwtPgH+J/94cO8+OXeQz3d8IN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FUK/xQAAAN4AAAAPAAAAAAAAAAAAAAAAAJgCAABkcnMv&#10;ZG93bnJldi54bWxQSwUGAAAAAAQABAD1AAAAigMAAAAA&#10;" path="m,l951230,r,767715l896620,768985r-50800,3810l798830,779145r-43180,8255l715010,796925r-37465,11430l642620,820420r-33020,13335l577850,847725r-29845,13970l518795,876300r-29210,13335l461645,902970r-29210,12700l403225,927100r-29845,9525l341630,944880r-33020,6350l273685,955040r-37465,1270l195580,955040r-43180,-4445l105410,942340,54610,930910,,915035,,xe" filled="f" strokecolor="#6f2f9f" strokeweight="1pt">
                  <v:path arrowok="t" textboxrect="0,0,951230,956310"/>
                </v:shape>
                <v:shape id="Shape 12383" o:spid="_x0000_s1410" style="position:absolute;left:1130;top:12280;width:9449;height:7779;visibility:visible;mso-wrap-style:square;v-text-anchor:top" coordsize="944880,777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D8MA&#10;AADeAAAADwAAAGRycy9kb3ducmV2LnhtbERPS4vCMBC+C/6HMIIX0VSFRapRxBe64EHrwePQjG2x&#10;mZQmand/vVlY8DYf33Nmi8aU4km1KywrGA4iEMSp1QVnCi7Jtj8B4TyyxtIyKfghB4t5uzXDWNsX&#10;n+h59pkIIexiVJB7X8VSujQng25gK+LA3Wxt0AdYZ1LX+ArhppSjKPqSBgsODTlWtMopvZ8fRkGZ&#10;XIfflOwKPJLtHTa/Gvfro1LdTrOcgvDU+I/4373XYf5oPBnD3zvhB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ND8MAAADeAAAADwAAAAAAAAAAAAAAAACYAgAAZHJzL2Rv&#10;d25yZXYueG1sUEsFBgAAAAAEAAQA9QAAAIgDAAAAAA==&#10;" path="m,99695l,,944880,r,772160l918845,773430r-23495,1905l879475,776605r-6350,1270e" filled="f" strokecolor="#6f2f9f" strokeweight="1pt">
                  <v:path arrowok="t" textboxrect="0,0,944880,777875"/>
                </v:shape>
                <v:shape id="Shape 12384" o:spid="_x0000_s1411" style="position:absolute;left:1866;top:11309;width:9532;height:7741;visibility:visible;mso-wrap-style:square;v-text-anchor:top" coordsize="953135,77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WLwcYA&#10;AADeAAAADwAAAGRycy9kb3ducmV2LnhtbERP22oCMRB9F/yHMEJfSs1qiyxbo2jpRQSFqkgfh824&#10;u7iZbJOo279vBMG3OZzrjKetqcWZnK8sKxj0ExDEudUVFwp224+nFIQPyBpry6TgjzxMJ93OGDNt&#10;L/xN500oRAxhn6GCMoQmk9LnJRn0fdsQR+5gncEQoSukdniJ4aaWwyQZSYMVx4YSG3orKT9uTkbB&#10;cv71u1+djjp/XBfvn5p+3GhnlXrotbNXEIHacBff3Asd5w+f0xe4vhNvkJ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WLwcYAAADeAAAADwAAAAAAAAAAAAAAAACYAgAAZHJz&#10;L2Rvd25yZXYueG1sUEsFBgAAAAAEAAQA9QAAAIsDAAAAAA==&#10;" path="m,97155l,,953135,r,770255l923290,770890r-26670,1270l878205,773430r-6985,635e" filled="f" strokecolor="#6f2f9f" strokeweight="1pt">
                  <v:path arrowok="t" textboxrect="0,0,953135,774065"/>
                </v:shape>
                <v:shape id="Shape 12385" o:spid="_x0000_s1412" style="position:absolute;left:9747;top:20853;width:6172;height:4947;visibility:visible;mso-wrap-style:square;v-text-anchor:top" coordsize="617220,494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Bh8MA&#10;AADeAAAADwAAAGRycy9kb3ducmV2LnhtbERPTWvCQBC9F/wPywi9FN1oqZXoGoIgbY+J0vO4OybB&#10;7GzIbpP033cLhd7m8T5nn022FQP1vnGsYLVMQBBrZxquFFzOp8UWhA/IBlvHpOCbPGSH2cMeU+NG&#10;LmgoQyViCPsUFdQhdKmUXtdk0S9dRxy5m+sthgj7SpoexxhuW7lOko202HBsqLGjY036Xn5ZBa8n&#10;LD6e3GfX5JsrD2+kGe9aqcf5lO9ABJrCv/jP/W7i/PXz9gV+34k3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Bh8MAAADeAAAADwAAAAAAAAAAAAAAAACYAgAAZHJzL2Rv&#10;d25yZXYueG1sUEsFBgAAAAAEAAQA9QAAAIgDAAAAAA==&#10;" path="m7620,l561340,441960r20320,-24765l601345,459740r15875,34925l534035,476885r19685,-24765l,10160,7620,xe" fillcolor="#6f2f9f" stroked="f" strokeweight="0">
                  <v:path arrowok="t" textboxrect="0,0,617220,494665"/>
                </v:shape>
                <v:shape id="Shape 12386" o:spid="_x0000_s1413" style="position:absolute;left:9747;top:8750;width:6178;height:4654;visibility:visible;mso-wrap-style:square;v-text-anchor:top" coordsize="617855,465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rOsQA&#10;AADeAAAADwAAAGRycy9kb3ducmV2LnhtbERPTWsCMRC9F/ofwhS8aVYrIqtRxFLwIAXXWj0Om9lk&#10;cTNZNqlu/31TEHqbx/uc5bp3jbhRF2rPCsajDARx6XXNRsHn8X04BxEissbGMyn4oQDr1fPTEnPt&#10;73ygWxGNSCEcclRgY2xzKUNpyWEY+ZY4cZXvHMYEOyN1h/cU7ho5ybKZdFhzarDY0tZSeS2+nYJ9&#10;da5McbpsP97M9NB+lTs62alSg5d+swARqY//4od7p9P8yet8B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sqzrEAAAA3gAAAA8AAAAAAAAAAAAAAAAAmAIAAGRycy9k&#10;b3ducmV2LnhtbFBLBQYAAAAABAAEAPUAAACJAwAAAAA=&#10;" path="m617855,l601345,33020,579755,76200,560705,50800,7620,465455,,455295,553085,40640,534035,15240,617855,xe" fillcolor="#6f2f9f" stroked="f" strokeweight="0">
                  <v:path arrowok="t" textboxrect="0,0,617855,465455"/>
                </v:shape>
                <v:shape id="Picture 12388" o:spid="_x0000_s1414" type="#_x0000_t75" style="position:absolute;left:69;top:25723;width:7709;height:4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j1HEAAAA3gAAAA8AAABkcnMvZG93bnJldi54bWxEj09rwzAMxe+FfQejwm6tk46OkNUt3WCQ&#10;HfuHnYWtJmljOcROm3376TDYTeI9vffTZjf5Tt1piG1gA/kyA0Vsg2u5NnA+fS4KUDEhO+wCk4Ef&#10;irDbPs02WLrw4APdj6lWEsKxRANNSn2pdbQNeYzL0BOLdgmDxyTrUGs34EPCfadXWfaqPbYsDQ32&#10;9NGQvR1Hb+DqqlPn6itX+G3zcSzWNn//MuZ5Pu3fQCWa0r/577pygr96KYRX3pEZ9P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vjj1HEAAAA3gAAAA8AAAAAAAAAAAAAAAAA&#10;nwIAAGRycy9kb3ducmV2LnhtbFBLBQYAAAAABAAEAPcAAACQAwAAAAA=&#10;">
                  <v:imagedata r:id="rId141" o:title=""/>
                </v:shape>
                <v:shape id="Shape 12389" o:spid="_x0000_s1415" style="position:absolute;left:1035;top:27641;width:5346;height:2388;visibility:visible;mso-wrap-style:square;v-text-anchor:top" coordsize="534670,23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Vi8MA&#10;AADeAAAADwAAAGRycy9kb3ducmV2LnhtbERPS2vCQBC+F/oflin0VjdGKJq6ii1IvfqI4G3ITpNo&#10;ZjZk1xj/fbdQ8DYf33Pmy4Eb1VPnaycGxqMEFEnhbC2lgcN+/TYF5QOKxcYJGbiTh+Xi+WmOmXU3&#10;2VK/C6WKIeIzNFCF0GZa+6IiRj9yLUnkflzHGCLsSm07vMVwbnSaJO+asZbYUGFLXxUVl92VDXyf&#10;3en4OeYJ901+rHmWby9pbszry7D6ABVoCA/xv3tj4/x0Mp3B3zvx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JVi8MAAADeAAAADwAAAAAAAAAAAAAAAACYAgAAZHJzL2Rv&#10;d25yZXYueG1sUEsFBgAAAAAEAAQA9QAAAIgDAAAAAA==&#10;" path="m,40005l3175,24130,11430,11430,24130,3175,40005,,494665,r15875,3175l523240,11430r8255,12700l534670,40005r,158750l531495,214630r-8255,12700l510540,235585r-15875,3175l40005,238760,24130,235585,11430,227330,3175,214630,,198755,,40005xe" filled="f" strokecolor="red" strokeweight=".8pt">
                  <v:path arrowok="t" textboxrect="0,0,534670,238760"/>
                </v:shape>
                <v:shape id="Shape 12390" o:spid="_x0000_s1416" style="position:absolute;left:16852;width:0;height:30499;visibility:visible;mso-wrap-style:square;v-text-anchor:top" coordsize="0,3049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1kcYA&#10;AADeAAAADwAAAGRycy9kb3ducmV2LnhtbESPQWvCQBCF70L/wzKF3nRTC0mbukppKYonTavnITtN&#10;QrKzIbvV+O+dg+Bthnnz3vsWq9F16kRDaDwbeJ4loIhLbxuuDPz+fE9fQYWIbLHzTAYuFGC1fJgs&#10;MLf+zHs6FbFSYsIhRwN1jH2udShrchhmvieW258fHEZZh0rbAc9i7jo9T5JUO2xYEmrs6bOmsi3+&#10;nYE9HzltszbTh+1u/ZVmhd11F2OeHsePd1CRxngX3743VurPX94EQHBkB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b1kcYAAADeAAAADwAAAAAAAAAAAAAAAACYAgAAZHJz&#10;L2Rvd25yZXYueG1sUEsFBgAAAAAEAAQA9QAAAIsDAAAAAA==&#10;" path="m,l,3049905e" filled="f" strokecolor="#a4a4a4" strokeweight=".5pt">
                  <v:path arrowok="t" textboxrect="0,0,0,3049905"/>
                </v:shape>
                <v:shape id="Shape 12391" o:spid="_x0000_s1417" style="position:absolute;left:44;top:69;width:16954;height:30506;visibility:visible;mso-wrap-style:square;v-text-anchor:top" coordsize="1695450,3050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2XmcUA&#10;AADeAAAADwAAAGRycy9kb3ducmV2LnhtbERPTWvCQBC9F/wPywi9FN1ooGjqKq0g9FCQqgePQ3aa&#10;TZudDdlRU3+9Wyh4m8f7nMWq9406UxfrwAYm4wwUcRlszZWBw34zmoGKgmyxCUwGfinCajl4WGBh&#10;w4U/6byTSqUQjgUacCJtoXUsHXmM49ASJ+4rdB4lwa7StsNLCveNnmbZs/ZYc2pw2NLaUfmzO3kD&#10;p++nXN50dpRrdf3QsnXNLO+NeRz2ry+ghHq5i//d7zbNn+bzCfy9k27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eZxQAAAN4AAAAPAAAAAAAAAAAAAAAAAJgCAABkcnMv&#10;ZG93bnJldi54bWxQSwUGAAAAAAQABAD1AAAAigMAAAAA&#10;" path="m,3050540r1695450,l1695450,,,,,3050540xe" filled="f" strokeweight=".8pt">
                  <v:stroke miterlimit="66585f" joinstyle="miter"/>
                  <v:path arrowok="t" textboxrect="0,0,1695450,3050540"/>
                </v:shape>
                <v:shape id="Picture 12393" o:spid="_x0000_s1418" type="#_x0000_t75" style="position:absolute;top:2;width:17038;height:30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IhGDEAAAA3gAAAA8AAABkcnMvZG93bnJldi54bWxET9uKwjAQfV/wH8Is+LYm62XRahQpCMIi&#10;oquCb0MztsVmUpqs1r83wsK+zeFcZ7ZobSVu1PjSsYbPngJBnDlTcq7h8LP6GIPwAdlg5Zg0PMjD&#10;Yt55m2Fi3J13dNuHXMQQ9glqKEKoEyl9VpBF33M1ceQurrEYImxyaRq8x3Bbyb5SX9JiybGhwJrS&#10;grLr/tdq2KTbqzqdj+nIqTY/Dml9+nZDrbvv7XIKIlAb/sV/7rWJ8/uDyQBe78Qb5P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QIhGDEAAAA3gAAAA8AAAAAAAAAAAAAAAAA&#10;nwIAAGRycy9kb3ducmV2LnhtbFBLBQYAAAAABAAEAPcAAACQAwAAAAA=&#10;">
                  <v:imagedata r:id="rId142" o:title=""/>
                </v:shape>
                <v:rect id="Rectangle 12395" o:spid="_x0000_s1419" style="position:absolute;left:8549;top:1356;width:38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p5sUA&#10;AADeAAAADwAAAGRycy9kb3ducmV2LnhtbERPTWvCQBC9C/6HZQredFOl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Gnm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396" o:spid="_x0000_s1420" style="position:absolute;left:12;top:2667;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L3kcQA&#10;AADeAAAADwAAAGRycy9kb3ducmV2LnhtbERPS4vCMBC+L+x/CLPgbU1XQWw1iqwuevQF6m1oxrbY&#10;TEqTtdVfbwTB23x8zxlPW1OKK9WusKzgpxuBIE6tLjhTsN/9fQ9BOI+ssbRMCm7kYDr5/Bhjom3D&#10;G7pufSZCCLsEFeTeV4mULs3JoOvaijhwZ1sb9AHWmdQ1NiHclLIXRQNpsODQkGNFvzmll+2/UbAc&#10;VrPjyt6brFyclof1IZ7vYq9U56udjUB4av1b/HKvdJjf68c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S95H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397" o:spid="_x0000_s1421" style="position:absolute;left:12;top:3975;width:38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SCsUA&#10;AADeAAAADwAAAGRycy9kb3ducmV2LnhtbERPTWvCQBC9C/6HZQredFOF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lIK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398" o:spid="_x0000_s1422" style="position:absolute;left:12;top:5292;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Ge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xnj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399" o:spid="_x0000_s1423" style="position:absolute;left:8549;top:6603;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1j4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1j48MAAADeAAAADwAAAAAAAAAAAAAAAACYAgAAZHJzL2Rv&#10;d25yZXYueG1sUEsFBgAAAAAEAAQA9QAAAIgDA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400" o:spid="_x0000_s1424" style="position:absolute;left:12;top:7944;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Sn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fzRO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Xkpz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401" o:spid="_x0000_s1425" style="position:absolute;left:12;top:925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3B8UA&#10;AADeAAAADwAAAGRycy9kb3ducmV2LnhtbERPTWvCQBC9F/oflil4azZKKZq6iqjFHDUW0t6G7JgE&#10;s7Mhu5rYX+8Khd7m8T5nvhxMI67UudqygnEUgyAurK65VPB1/HydgnAeWWNjmRTcyMFy8fw0x0Tb&#10;ng90zXwpQgi7BBVU3reJlK6oyKCLbEscuJPtDPoAu1LqDvsQbho5ieN3abDm0FBhS+uKinN2MQp2&#10;03b1ndrfvmy2P7t8n882x5lXavQyrD5AeBr8v/jPneowf/IW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WzcH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402" o:spid="_x0000_s1426" style="position:absolute;left:12;top:10565;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mpcMUA&#10;AADeAAAADwAAAGRycy9kb3ducmV2LnhtbERPTWvCQBC9F/wPywi91U2DFI2uErSSHFsVbG9DdkxC&#10;s7Mhu03S/vpuQfA2j/c56+1oGtFT52rLCp5nEQjiwuqaSwXn0+FpAcJ5ZI2NZVLwQw62m8nDGhNt&#10;B36n/uhLEULYJaig8r5NpHRFRQbdzLbEgbvazqAPsCul7nAI4aaRcRS9SIM1h4YKW9pVVHwdv42C&#10;bNGmH7n9Hcrm9TO7vF2W+9PSK/U4HdMVCE+jv4tv7lyH+fE8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alw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403" o:spid="_x0000_s1427" style="position:absolute;left:12;top:11876;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M68UA&#10;AADeAAAADwAAAGRycy9kb3ducmV2LnhtbERPTWvCQBC9C/6HZYTedKMtoqmriFqSo40F29uQnSah&#10;2dmQ3SZpf31XEHqbx/uczW4wteiodZVlBfNZBII4t7riQsHb5WW6AuE8ssbaMin4IQe77Xi0wVjb&#10;nl+py3whQgi7GBWU3jexlC4vyaCb2YY4cJ+2NegDbAupW+xDuKnlIoqW0mDFoaHEhg4l5V/Zt1GQ&#10;rJr9e2p/+6I+fSTX83V9vKy9Ug+TYf8MwtPg/8V3d6rD/MVT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Qzr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v:rect id="Rectangle 12404" o:spid="_x0000_s1428" style="position:absolute;left:12;top:13217;width:294;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yUn8UA&#10;AADeAAAADwAAAGRycy9kb3ducmV2LnhtbERPTWvCQBC9C/6HZYTedGOQotFVgm3RY6uCehuyYxLc&#10;nQ3ZrUn767uFQm/zeJ+z2vTWiAe1vnasYDpJQBAXTtdcKjgd38ZzED4gazSOScEXedish4MVZtp1&#10;/EGPQyhFDGGfoYIqhCaT0hcVWfQT1xBH7uZaiyHCtpS6xS6GWyPTJHmWFmuODRU2tK2ouB8+rYLd&#10;vMkve/fdleb1uju/nxcvx0VQ6mnU50sQgfrwL/5z73Wcn86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JSf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4"/>
                          </w:rPr>
                          <w:t xml:space="preserve"> </w:t>
                        </w:r>
                      </w:p>
                    </w:txbxContent>
                  </v:textbox>
                </v:rect>
                <v:rect id="Rectangle 12405" o:spid="_x0000_s1429" style="position:absolute;left:1567;top:14237;width:7511;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xBMUA&#10;AADeAAAADwAAAGRycy9kb3ducmV2LnhtbERPTWvCQBC9C/6HZYTedKO0oqmriFqSo40F29uQnSah&#10;2dmQ3SZpf31XEHqbx/uczW4wteiodZVlBfNZBII4t7riQsHb5WW6AuE8ssbaMin4IQe77Xi0wVjb&#10;nl+py3whQgi7GBWU3jexlC4vyaCb2YY4cJ+2NegDbAupW+xDuKnlIoqW0mDFoaHEhg4l5V/Zt1GQ&#10;rJr9e2p/+6I+fSTX83V9vKy9Ug+TYf8MwtPg/8V3d6rD/MVj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DEE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Harakatlanish</w:t>
                        </w:r>
                      </w:p>
                    </w:txbxContent>
                  </v:textbox>
                </v:rect>
                <v:rect id="Rectangle 12406" o:spid="_x0000_s1430" style="position:absolute;left:7239;top:14237;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vc8UA&#10;AADeAAAADwAAAGRycy9kb3ducmV2LnhtbERPTWvCQBC9C/6HZYTedKOUoNFVxLYkxzYK6m3Ijkkw&#10;OxuyW5P213cLhd7m8T5nsxtMIx7UudqygvksAkFcWF1zqeB0fJsuQTiPrLGxTAq+yMFuOx5tMNG2&#10;5w965L4UIYRdggoq79tESldUZNDNbEscuJvtDPoAu1LqDvsQbhq5iKJYGqw5NFTY0qGi4p5/GgXp&#10;st1fMvvdl83rNT2/n1cvx5VX6mky7NcgPA3+X/znznSYv3iO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9z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rect id="Rectangle 12407" o:spid="_x0000_s1431" style="position:absolute;left:1536;top:15484;width:620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K6MUA&#10;AADeAAAADwAAAGRycy9kb3ducmV2LnhtbERPTWvCQBC9C/6HZYTedKOUqqmriFqSo40F29uQnSah&#10;2dmQ3SZpf31XEHqbx/uczW4wteiodZVlBfNZBII4t7riQsHb5WW6AuE8ssbaMin4IQe77Xi0wVjb&#10;nl+py3whQgi7GBWU3jexlC4vyaCb2YY4cJ+2NegDbAupW+xDuKnlIoqepMGKQ0OJDR1Kyr+yb6Mg&#10;WTX799T+9kV9+kiu5+v6eFl7pR4mw/4ZhKfB/4vv7lSH+YvH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ro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 xml:space="preserve">taxtasining </w:t>
                        </w:r>
                      </w:p>
                    </w:txbxContent>
                  </v:textbox>
                </v:rect>
                <v:rect id="Rectangle 12408" o:spid="_x0000_s1432" style="position:absolute;left:6294;top:15484;width:32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emscA&#10;AADeAAAADwAAAGRycy9kb3ducmV2LnhtbESPT2vCQBDF7wW/wzJCb3WjSNHoKuIf9NhqQb0N2TEJ&#10;ZmdDdjVpP33nUOhthvfmvd/Ml52r1JOaUHo2MBwkoIgzb0vODXyddm8TUCEiW6w8k4FvCrBc9F7m&#10;mFrf8ic9jzFXEsIhRQNFjHWqdcgKchgGviYW7eYbh1HWJte2wVbCXaVHSfKuHZYsDQXWtC4oux8f&#10;zsB+Uq8uB//T5tX2uj9/nKeb0zQa89rvVjNQkbr4b/67PljBH40T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hnpr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color w:val="FFFFFF"/>
                            <w:sz w:val="16"/>
                          </w:rPr>
                          <w:t>pastki</w:t>
                        </w:r>
                      </w:p>
                    </w:txbxContent>
                  </v:textbox>
                </v:rect>
                <v:rect id="Rectangle 12409" o:spid="_x0000_s1433" style="position:absolute;left:8702;top:15484;width:33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7AcQA&#10;AADeAAAADwAAAGRycy9kb3ducmV2LnhtbERPS4vCMBC+C/sfwix401RZxFajyK6LHn0sqLehGdti&#10;MylNtNVfbwRhb/PxPWc6b00pblS7wrKCQT8CQZxaXXCm4G//2xuDcB5ZY2mZFNzJwXz20Zliom3D&#10;W7rtfCZCCLsEFeTeV4mULs3JoOvbijhwZ1sb9AHWmdQ1NiHclHIYRSNpsODQkGNF3zmll93VKFiN&#10;q8VxbR9NVi5Pq8PmEP/sY69U97NdTEB4av2/+O1e6zB/+BX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tOwH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rect id="Rectangle 12410" o:spid="_x0000_s1434" style="position:absolute;left:1536;top:16769;width:1283;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4EQccA&#10;AADeAAAADwAAAGRycy9kb3ducmV2LnhtbESPT2vCQBDF70K/wzKF3nSjlKLRVURb9Fj/gHobsmMS&#10;zM6G7Nak/fSdg+Bthnnz3vvNFp2r1J2aUHo2MBwkoIgzb0vODRwPX/0xqBCRLVaeycAvBVjMX3oz&#10;TK1veUf3fcyVmHBI0UARY51qHbKCHIaBr4nldvWNwyhrk2vbYCvmrtKjJPnQDkuWhAJrWhWU3fY/&#10;zsBmXC/PW//X5tXnZXP6Pk3Wh0k05u21W05BReriU/z43lqpP3of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OBEH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color w:val="FFFFFF"/>
                            <w:sz w:val="16"/>
                          </w:rPr>
                          <w:t>va</w:t>
                        </w:r>
                      </w:p>
                    </w:txbxContent>
                  </v:textbox>
                </v:rect>
                <v:rect id="Rectangle 12411" o:spid="_x0000_s1435" style="position:absolute;left:2512;top:16769;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Kh2sUA&#10;AADeAAAADwAAAGRycy9kb3ducmV2LnhtbERPS2vCQBC+F/wPywi91U1EikbXEHxgjm0sWG9DdpqE&#10;ZmdDdjVpf323UOhtPr7nbNLRtOJOvWssK4hnEQji0uqGKwVv5+PTEoTzyBpby6Tgixyk28nDBhNt&#10;B36le+ErEULYJaig9r5LpHRlTQbdzHbEgfuwvUEfYF9J3eMQwk0r51H0LA02HBpq7GhXU/lZ3IyC&#10;07LL3nP7PVTt4Xq6vFxW+/PKK/U4HbM1CE+j/xf/uXMd5s8X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qHa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rect id="Rectangle 12412" o:spid="_x0000_s1436" style="position:absolute;left:6019;top:16769;width:3568;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rcUA&#10;AADeAAAADwAAAGRycy9kb3ducmV2LnhtbERPTWvCQBC9F/wPywi91Y2hFI2uIWiLHlsjRG9DdkyC&#10;2dmQ3Zq0v75bKPQ2j/c563Q0rbhT7xrLCuazCARxaXXDlYJT/va0AOE8ssbWMin4IgfpZvKwxkTb&#10;gT/ofvSVCCHsElRQe98lUrqyJoNuZjviwF1tb9AH2FdS9ziEcNPKOIpepMGGQ0ONHW1rKm/HT6Ng&#10;v+iy88F+D1X7etkX78Vyly+9Uo/TMVuB8DT6f/Gf+6DD/Ph5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D+t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yuqori</w:t>
                        </w:r>
                      </w:p>
                    </w:txbxContent>
                  </v:textbox>
                </v:rect>
                <v:rect id="Rectangle 12413" o:spid="_x0000_s1437" style="position:absolute;left:8702;top:16769;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aNsQA&#10;AADeAAAADwAAAGRycy9kb3ducmV2LnhtbERPS4vCMBC+C/sfwix409QHotUosip69LHg7m1oxrZs&#10;MylNtNVfbwRhb/PxPWe2aEwhblS53LKCXjcCQZxYnXOq4Pu06YxBOI+ssbBMCu7kYDH/aM0w1rbm&#10;A92OPhUhhF2MCjLvy1hKl2Rk0HVtSRy4i60M+gCrVOoK6xBuCtmPopE0mHNoyLCkr4ySv+PVKNiO&#10;y+XPzj7qtFj/bs/782R1mnil2p/NcgrCU+P/xW/3Tof5/W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cmjb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rect id="Rectangle 12414" o:spid="_x0000_s1438" style="position:absolute;left:1536;top:18019;width:6769;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UCQsUA&#10;AADeAAAADwAAAGRycy9kb3ducmV2LnhtbERPTWvCQBC9F/wPyxR6azYRKRpdJdgWPVYjpL0N2TEJ&#10;zc6G7Nak/fVdQfA2j/c5q81oWnGh3jWWFSRRDIK4tLrhSsEpf3+eg3AeWWNrmRT8koPNevKwwlTb&#10;gQ90OfpKhBB2KSqove9SKV1Zk0EX2Y44cGfbG/QB9pXUPQ4h3LRyGscv0mDDoaHGjrY1ld/HH6Ng&#10;N++yz739G6r27WtXfBSL13zhlXp6HLMlCE+jv4tv7r0O86ez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9QJC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color w:val="FFFFFF"/>
                            <w:sz w:val="16"/>
                          </w:rPr>
                          <w:t>qismlaridagi</w:t>
                        </w:r>
                      </w:p>
                    </w:txbxContent>
                  </v:textbox>
                </v:rect>
                <v:rect id="Rectangle 12415" o:spid="_x0000_s1439" style="position:absolute;left:6629;top:18019;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n2cQA&#10;AADeAAAADwAAAGRycy9kb3ducmV2LnhtbERPS4vCMBC+C/sfwix401RR0WoUWRU9+lhw9zY0Y1u2&#10;mZQm2uqvN4Kwt/n4njNbNKYQN6pcbllBrxuBIE6szjlV8H3adMYgnEfWWFgmBXdysJh/tGYYa1vz&#10;gW5Hn4oQwi5GBZn3ZSylSzIy6Lq2JA7cxVYGfYBVKnWFdQg3hexH0UgazDk0ZFjSV0bJ3/FqFGzH&#10;5fJnZx91Wqx/t+f9ebI6TbxS7c9mOQXhqfH/4rd7p8P8/q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5p9n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shape id="Shape 12416" o:spid="_x0000_s1440" style="position:absolute;left:1531;top:19484;width:550;height:673;visibility:visible;mso-wrap-style:square;v-text-anchor:top" coordsize="54991,67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TImsEA&#10;AADeAAAADwAAAGRycy9kb3ducmV2LnhtbERPS2sCMRC+C/6HMEJvmvXBUlajSKHgwUu37X3cjNnF&#10;zSQmUbf/vhEKvc3H95zNbrC9uFOInWMF81kBgrhxumOj4OvzffoKIiZkjb1jUvBDEXbb8WiDlXYP&#10;/qB7nYzIIRwrVNCm5CspY9OSxThznjhzZxcspgyDkTrgI4fbXi6KopQWO84NLXp6a6m51DeroKi9&#10;Ka83Olz1aXlsvi+BjA9KvUyG/RpEoiH9i//cB53nL1bzEp7v5Bv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EyJrBAAAA3gAAAA8AAAAAAAAAAAAAAAAAmAIAAGRycy9kb3du&#10;cmV2LnhtbFBLBQYAAAAABAAEAPUAAACGAwAAAAA=&#10;" path="m9906,l54991,r,1778c51562,1905,49276,2540,48387,3683v-1016,1270,-1524,4064,-1524,8382l46863,54356v,4445,508,7239,1524,8382c49276,64008,51562,64643,54991,64770r,1778l30861,66548r,-1778c34417,64643,36576,64008,37592,62738v889,-1143,1397,-3937,1397,-8382l38989,3556r-17272,l21717,22225v,18796,-1397,31115,-4064,36703c14859,64516,11176,67310,6350,67310v-2032,,-3556,-635,-4699,-1778c508,64389,,62992,,61341,,60198,381,59182,1016,58293v762,-889,1651,-1397,2667,-1397c4445,56896,5461,57404,6604,58420v1270,1016,2286,1651,3302,1651c12319,60071,14224,57658,15748,52959v1524,-4826,2286,-13716,2286,-26924l18034,12065v,-4318,-508,-7112,-1397,-8382c15621,2540,13462,1905,9906,1778l9906,xe" stroked="f" strokeweight="0">
                  <v:stroke miterlimit="66585f" joinstyle="miter"/>
                  <v:path arrowok="t" textboxrect="0,0,54991,67310"/>
                </v:shape>
                <v:rect id="Rectangle 395209" o:spid="_x0000_s1441" style="position:absolute;left:2512;top:19467;width:445;height:1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XqMgA&#10;AADfAAAADwAAAGRycy9kb3ducmV2LnhtbESPT2vCQBTE74LfYXkFb7qpYkmiq4ha9OifgvX2yL4m&#10;odm3Ibs1sZ++KxQ8DjPzG2a+7EwlbtS40rKC11EEgjizuuRcwcf5fRiDcB5ZY2WZFNzJwXLR780x&#10;1bblI91OPhcBwi5FBYX3dSqlywoy6Ea2Jg7el20M+iCbXOoG2wA3lRxH0Zs0WHJYKLCmdUHZ9+nH&#10;KNjF9epzb3/bvNped5fDJdmcE6/U4KVbzUB46vwz/N/eawWTZDqOEnj8CV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axeoyAAAAN8AAAAPAAAAAAAAAAAAAAAAAJgCAABk&#10;cnMvZG93bnJldi54bWxQSwUGAAAAAAQABAD1AAAAjQMAAAAA&#10;" filled="f" stroked="f">
                  <v:textbox inset="0,0,0,0">
                    <w:txbxContent>
                      <w:p w:rsidR="008D3E2E" w:rsidRDefault="008D3E2E">
                        <w:pPr>
                          <w:spacing w:after="160" w:line="259" w:lineRule="auto"/>
                          <w:ind w:left="0" w:right="0" w:firstLine="0"/>
                          <w:jc w:val="left"/>
                        </w:pPr>
                        <w:r>
                          <w:rPr>
                            <w:strike/>
                            <w:color w:val="FFFFFF"/>
                            <w:sz w:val="16"/>
                          </w:rPr>
                          <w:t>’</w:t>
                        </w:r>
                      </w:p>
                    </w:txbxContent>
                  </v:textbox>
                </v:rect>
                <v:shape id="Shape 12421" o:spid="_x0000_s1442" style="position:absolute;left:3200;top:19469;width:504;height:696;visibility:visible;mso-wrap-style:square;v-text-anchor:top" coordsize="50419,69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3vMQA&#10;AADeAAAADwAAAGRycy9kb3ducmV2LnhtbERPTWvCQBC9F/oflil4KbpJsEWjq5SC0lOLafA8Zsds&#10;MDsbsqtJ/71bKPQ2j/c56+1oW3Gj3jeOFaSzBARx5XTDtYLyezddgPABWWPrmBT8kIft5vFhjbl2&#10;Ax/oVoRaxBD2OSowIXS5lL4yZNHPXEccubPrLYYI+1rqHocYbluZJcmrtNhwbDDY0buh6lJcrYLd&#10;tSyej8bvv+TlmL7I0/KzHIJSk6fxbQUi0Bj+xX/uDx3nZ/Mshd934g1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Gd7zEAAAA3gAAAA8AAAAAAAAAAAAAAAAAmAIAAGRycy9k&#10;b3ducmV2LnhtbFBLBQYAAAAABAAEAPUAAACJAwAAAAA=&#10;" path="m28448,v4064,,8001,1143,11938,3429c41529,4191,42418,4572,42926,4572v762,,1397,-254,1905,-889c45593,2794,46101,1524,46355,r1524,l49149,22606r-1270,c46101,15875,43688,10922,40513,8001,37338,4953,33528,3429,29083,3429v-3683,,-6985,1143,-10033,3429c16129,9144,13716,12700,11938,17526,10287,22479,9398,28575,9398,35941v,5969,762,11176,2413,15621c13462,56007,15875,59436,19177,61722v3302,2413,6985,3556,11176,3556c33909,65278,37211,64389,39878,62484v2794,-1778,5842,-5461,9271,-11049l50419,52451v-2794,5969,-6096,10287,-9906,13081c36830,68199,32385,69596,27178,69596v-9271,,-16383,-4064,-21463,-12319c1905,51181,,44069,,35814,,29210,1270,23114,3810,17526,6223,11938,9652,7620,14097,4572,18542,1524,23241,,28448,xe" stroked="f" strokeweight="0">
                  <v:stroke miterlimit="66585f" joinstyle="miter"/>
                  <v:path arrowok="t" textboxrect="0,0,50419,69596"/>
                </v:shape>
                <v:rect id="Rectangle 12422" o:spid="_x0000_s1443" style="position:absolute;left:3731;top:19268;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z1EMQA&#10;AADeAAAADwAAAGRycy9kb3ducmV2LnhtbERPS4vCMBC+C/6HMMLeNLXIotUo4gM97qqg3oZmbIvN&#10;pDTRdvfXbxYEb/PxPWe2aE0pnlS7wrKC4SACQZxaXXCm4HTc9scgnEfWWFomBT/kYDHvdmaYaNvw&#10;Nz0PPhMhhF2CCnLvq0RKl+Zk0A1sRRy4m60N+gDrTOoamxBuShlH0ac0WHBoyLGiVU7p/fAwCnbj&#10;annZ298mKzfX3fnrPFkfJ16pj167nILw1Pq3+OXe6zA/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89RD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color w:val="FFFFFF"/>
                            <w:sz w:val="16"/>
                          </w:rPr>
                          <w:t xml:space="preserve"> </w:t>
                        </w:r>
                      </w:p>
                    </w:txbxContent>
                  </v:textbox>
                </v:rect>
                <v:shape id="Shape 12423" o:spid="_x0000_s1444" style="position:absolute;left:3967;top:19484;width:267;height:681;visibility:visible;mso-wrap-style:square;v-text-anchor:top" coordsize="26670,6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y8QA&#10;AADeAAAADwAAAGRycy9kb3ducmV2LnhtbERPS2vCQBC+C/0PyxR6M5vGIiW6SikI6a3xUfA2Zsck&#10;NDsbd7cm/ffdguBtPr7nLNej6cSVnG8tK3hOUhDEldUt1wr2u830FYQPyBo7y6TglzysVw+TJeba&#10;DlzSdRtqEUPY56igCaHPpfRVQwZ9YnviyJ2tMxgidLXUDocYbjqZpelcGmw5NjTY03tD1ff2xyg4&#10;lcPn12H2cSyLsuPhogvvskKpp8fxbQEi0Bju4pu70HF+9pLN4P+deIN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cvEAAAA3gAAAA8AAAAAAAAAAAAAAAAAmAIAAGRycy9k&#10;b3ducmV2LnhtbFBLBQYAAAAABAAEAPUAAACJAwAAAAA=&#10;" path="m,l10541,r,1778c8636,1905,7747,3302,7747,5588v,1651,635,5588,2032,11684l15494,42799,19558,17272v889,-5334,1397,-9017,1397,-10795c20955,3937,20066,2413,18542,1778l18542,r8128,l26670,1778v-1905,635,-3429,3937,-4445,10033l17272,42037v-1270,7747,-2286,13335,-3048,16510c13335,61849,12446,64262,11557,65786v-1016,1524,-1905,2286,-3048,2286c7747,68072,6985,67564,6350,66675,5715,65659,5461,64389,5461,62611v,-1143,127,-2159,508,-2921c6223,58801,6604,58420,7239,58420v508,,1143,635,1905,1651c9652,60833,10033,61087,10287,61087v1016,,2159,-2667,3302,-8001l4191,10668c3556,7620,2921,5461,2286,4318,1778,3048,1016,2159,,1778l,xe" stroked="f" strokeweight="0">
                  <v:stroke miterlimit="66585f" joinstyle="miter"/>
                  <v:path arrowok="t" textboxrect="0,0,26670,68072"/>
                </v:shape>
                <v:shape id="Shape 12424" o:spid="_x0000_s1445" style="position:absolute;left:4271;top:19686;width:222;height:477;visibility:visible;mso-wrap-style:square;v-text-anchor:top" coordsize="22225,47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czsQA&#10;AADeAAAADwAAAGRycy9kb3ducmV2LnhtbERPTWsCMRC9F/wPYYTeatat2rI1igiW4mm1vfQ23Uyz&#10;q5tJ2ERd/31TELzN433OfNnbVpypC41jBeNRBoK4crpho+Drc/P0CiJEZI2tY1JwpQDLxeBhjoV2&#10;F97ReR+NSCEcClRQx+gLKUNVk8Uwcp44cb+usxgT7IzUHV5SuG1lnmUzabHh1FCjp3VN1XF/sgrY&#10;G80vZfluds/X6faw/S5PP16px2G/egMRqY938c39odP8fJJP4P+dd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VnM7EAAAA3gAAAA8AAAAAAAAAAAAAAAAAmAIAAGRycy9k&#10;b3ducmV2LnhtbFBLBQYAAAAABAAEAPUAAACJAwAAAAA=&#10;" path="m22225,r,3990l20701,3175v-1778,,-3556,635,-5334,1651c13589,5842,12065,7620,11049,10160,9906,12827,9398,16129,9398,20193v,6477,1270,12192,3937,16891l22225,43082r,4531l21717,47752v-6985,,-12446,-2667,-16510,-8128c1778,35052,,29972,,24257,,20193,1016,16129,3175,11938,5207,7874,8001,4953,11430,2921,14859,1016,18415,,22225,xe" stroked="f" strokeweight="0">
                  <v:stroke miterlimit="66585f" joinstyle="miter"/>
                  <v:path arrowok="t" textboxrect="0,0,22225,47752"/>
                </v:shape>
                <v:shape id="Shape 12425" o:spid="_x0000_s1446" style="position:absolute;left:4493;top:19686;width:221;height:476;visibility:visible;mso-wrap-style:square;v-text-anchor:top" coordsize="22098,47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EysMA&#10;AADeAAAADwAAAGRycy9kb3ducmV2LnhtbERPS2vCQBC+F/wPywi91Y2pBomuIq1i6a0+7kN2TKLZ&#10;2SW7avTXdwtCb/PxPWe26EwjrtT62rKC4SABQVxYXXOpYL9bv01A+ICssbFMCu7kYTHvvcww1/bG&#10;P3TdhlLEEPY5KqhCcLmUvqjIoB9YRxy5o20NhgjbUuoWbzHcNDJNkkwarDk2VOjoo6LivL0YBfzY&#10;mO9D4jdF5var9507lVnzqdRrv1tOQQTqwr/46f7ScX46Ssfw9068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pEysMAAADeAAAADwAAAAAAAAAAAAAAAACYAgAAZHJzL2Rv&#10;d25yZXYueG1sUEsFBgAAAAAEAAQA9QAAAIgDAAAAAA==&#10;" path="m,c6985,,12573,2667,16764,7747v3556,4445,5334,9525,5334,15240c22098,27051,21082,31115,19177,35306v-2032,4064,-4699,7239,-8128,9271l,47613,,43082r1651,1114c4826,44196,7493,42926,9652,40259v2032,-2540,3175,-7112,3175,-13462c12827,18796,11049,12573,7493,8001l,3990,,xe" stroked="f" strokeweight="0">
                  <v:stroke miterlimit="66585f" joinstyle="miter"/>
                  <v:path arrowok="t" textboxrect="0,0,22098,47613"/>
                </v:shape>
                <v:shape id="Shape 12426" o:spid="_x0000_s1447" style="position:absolute;left:4779;top:19700;width:240;height:449;visibility:visible;mso-wrap-style:square;v-text-anchor:top" coordsize="24003,44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SMUA&#10;AADeAAAADwAAAGRycy9kb3ducmV2LnhtbERP30vDMBB+F/wfwgl7EZculiJ12XCDjTJh4BR8PZpb&#10;Wm0upcm2+t8vguDbfXw/b74cXSfONITWs4bZNANBXHvTstXw8b55eAIRIrLBzjNp+KEAy8XtzRxL&#10;4y/8RudDtCKFcChRQxNjX0oZ6oYchqnviRN39IPDmOBgpRnwksJdJ1WWFdJhy6mhwZ7WDdXfh5PT&#10;UD3mx2K7qz5fV0pl9is/FfZ+r/Xkbnx5BhFpjP/iP3dl0nyVqwJ+30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BBIxQAAAN4AAAAPAAAAAAAAAAAAAAAAAJgCAABkcnMv&#10;ZG93bnJldi54bWxQSwUGAAAAAAQABAD1AAAAigMAAAAA&#10;" path="m,l21082,r2921,262l24003,4372,17780,3175r-2667,l15113,20066v1524,,2413,,2667,l24003,18470r,6007l18669,23241v-1143,,-2286,127,-3556,127l15113,41021v1651,508,3683,762,5969,762l24003,40948r,3718l22606,44958,,44958,,43180v2921,,4826,-635,5588,-1651c6350,40386,6858,37973,6858,34417r,-23876c6858,6985,6604,4953,6223,4318,5969,3683,5334,3048,4572,2540,3937,2032,2286,1778,,1778l,xe" stroked="f" strokeweight="0">
                  <v:stroke miterlimit="66585f" joinstyle="miter"/>
                  <v:path arrowok="t" textboxrect="0,0,24003,44958"/>
                </v:shape>
                <v:shape id="Shape 12427" o:spid="_x0000_s1448" style="position:absolute;left:5019;top:19702;width:184;height:444;visibility:visible;mso-wrap-style:square;v-text-anchor:top" coordsize="18415,44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D/vMUA&#10;AADeAAAADwAAAGRycy9kb3ducmV2LnhtbERP3WrCMBS+H+wdwhnsRjRdcCrVKEM2KDg2rT7AoTm2&#10;xeakNJnWtzeCsLvz8f2exaq3jThT52vHGt5GCQjiwpmaSw2H/ddwBsIHZIONY9JwJQ+r5fPTAlPj&#10;Lryjcx5KEUPYp6ihCqFNpfRFRRb9yLXEkTu6zmKIsCul6fASw20jVZJMpMWaY0OFLa0rKk75n9Vg&#10;j8nn96T53WRbNf55zwb5Wu1yrV9f+o85iEB9+Bc/3JmJ89VYTeH+Trx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P+8xQAAAN4AAAAPAAAAAAAAAAAAAAAAAJgCAABkcnMv&#10;ZG93bnJldi54bWxQSwUGAAAAAAQABAD1AAAAigMAAAAA&#10;" path="m,l6985,627v2540,635,4572,1905,6223,3683c14859,6215,15621,8374,15621,11041v,5080,-3175,8382,-9779,9906c14224,22598,18415,26535,18415,32504v,4064,-1651,7112,-5207,9144l,44404,,40686,5969,38981c7874,37203,8890,35044,8890,32377v,-3048,-1270,-5334,-3810,-6985l,24215,,18208r3683,-944c5715,15486,6731,13454,6731,11041,6731,8120,5715,6088,3683,4818l,4110,,xe" stroked="f" strokeweight="0">
                  <v:stroke miterlimit="66585f" joinstyle="miter"/>
                  <v:path arrowok="t" textboxrect="0,0,18415,44404"/>
                </v:shape>
                <v:shape id="Shape 12428" o:spid="_x0000_s1449" style="position:absolute;left:5295;top:19451;width:174;height:698;visibility:visible;mso-wrap-style:square;v-text-anchor:top" coordsize="17399,69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NPckA&#10;AADeAAAADwAAAGRycy9kb3ducmV2LnhtbESPT0sDMRDF74LfIYzgpdis2z/o2rSIIAi92FpQb8Nm&#10;3KxNJusmtuu3dw6F3mZ4b977zWI1BK8O1Kc2soHbcQGKuI625cbA7u355g5UysgWfWQy8EcJVsvL&#10;iwVWNh55Q4dtbpSEcKrQgMu5q7ROtaOAaRw7YtG+Yh8wy9o32vZ4lPDgdVkUcx2wZWlw2NGTo3q/&#10;/Q0G5p/Wva7vR/59v9n52fcIPybTH2Our4bHB1CZhnw2n65frOCX01J45R2ZQS//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u4NPckAAADeAAAADwAAAAAAAAAAAAAAAACYAgAA&#10;ZHJzL2Rvd25yZXYueG1sUEsFBgAAAAAEAAQA9QAAAI4DAAAAAA==&#10;" path="m10160,r1651,l11811,59690v,2794,254,4699,508,5588c12700,66167,13081,66929,13716,67310v635,508,1905,762,3683,762l17399,69850r-16764,l635,68072v1524,,2667,-254,3175,-635c4445,67056,4826,66294,5207,65278v254,-889,508,-2794,508,-5588l5715,18796v,-5080,-127,-8128,-254,-9271c5207,8255,4953,7493,4572,7112,4191,6604,3683,6477,3048,6477v-635,,-1397,254,-2413,762l,5461,10160,xe" stroked="f" strokeweight="0">
                  <v:stroke miterlimit="66585f" joinstyle="miter"/>
                  <v:path arrowok="t" textboxrect="0,0,17399,69850"/>
                </v:shape>
                <v:shape id="Shape 12429" o:spid="_x0000_s1450" style="position:absolute;left:5500;top:19475;width:493;height:674;visibility:visible;mso-wrap-style:square;v-text-anchor:top" coordsize="49276,67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1pcQA&#10;AADeAAAADwAAAGRycy9kb3ducmV2LnhtbERPS2vCQBC+F/wPywi9iG4SRTS6ikgLbU8+cvA4ZMck&#10;mJ0N2W2S/nu3UOhtPr7nbPeDqUVHrassK4hnEQji3OqKCwXZ9X26AuE8ssbaMin4IQf73ehli6m2&#10;PZ+pu/hChBB2KSoovW9SKV1ekkE3sw1x4O62NegDbAupW+xDuKllEkVLabDi0FBiQ8eS8sfl2yhY&#10;9rcvXWdZfMsmGM/jE3efb6zU63g4bEB4Gvy/+M/9ocP8ZJGs4fedcIP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D9aXEAAAA3gAAAA8AAAAAAAAAAAAAAAAAmAIAAGRycy9k&#10;b3ducmV2LnhtbFBLBQYAAAAABAAEAPUAAACJAwAAAAA=&#10;" path="m41402,v3810,,5715,1778,5715,5334c47117,6604,46736,7620,45974,8636v-762,889,-1524,1397,-2540,1397c42672,10033,41529,9398,39878,8382,38481,7493,37465,6985,36957,6985v-889,,-1524,508,-2159,1651c34290,9779,33401,12573,32131,17018v-2413,8382,-5461,13716,-9144,16002c25273,33528,28321,37592,32385,45212v4191,8001,7366,13462,9398,16129c43688,64135,46228,65532,49276,65659r,1778l36322,67437c34798,64516,31877,58801,27305,50546,22733,42291,19939,37719,18923,36830v-889,-889,-2413,-1397,-4445,-1397l14478,55245v,4445,381,7239,1270,8382c16637,64897,18669,65532,21844,65659r,1778l,67437,,65659v3048,-127,5080,-762,5969,-2032c6858,62484,7239,59690,7239,55245r,-42291c7239,8636,6858,5842,5969,4572,5080,3429,3175,2794,,2667l,889r21844,l21844,2667v-3175,127,-5207,762,-6096,1905c14859,5842,14478,8636,14478,12954r,18542c17145,31496,19050,31242,20066,30861v1143,-508,2286,-1524,3556,-3048c24892,26289,25908,24511,26670,22733v762,-1778,1778,-4826,3048,-9017c30734,9906,31750,7112,32385,5588v762,-1524,1905,-2794,3429,-3937c37338,635,39243,,41402,xe" stroked="f" strokeweight="0">
                  <v:stroke miterlimit="66585f" joinstyle="miter"/>
                  <v:path arrowok="t" textboxrect="0,0,49276,67437"/>
                </v:shape>
                <v:rect id="Rectangle 12430" o:spid="_x0000_s1451" style="position:absolute;left:5989;top:19268;width:44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tYIccA&#10;AADeAAAADwAAAGRycy9kb3ducmV2LnhtbESPQWvCQBCF70L/wzKF3nRTK0Wjq4hW9Gi1oN6G7JiE&#10;ZmdDdmvS/nrnUPA2w7x5732zRecqdaMmlJ4NvA4SUMSZtyXnBr6Om/4YVIjIFivPZOCXAizmT70Z&#10;pta3/Em3Q8yVmHBI0UARY51qHbKCHIaBr4nldvWNwyhrk2vbYCvmrtLDJHnXDkuWhAJrWhWUfR9+&#10;nIHtuF6ed/6vzauPy/a0P03Wx0k05uW5W05BReriQ/z/vbNSfzh6E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7WCH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color w:val="FFFFFF"/>
                            <w:sz w:val="16"/>
                          </w:rPr>
                          <w:t>r</w:t>
                        </w:r>
                      </w:p>
                    </w:txbxContent>
                  </v:textbox>
                </v:rect>
                <v:rect id="Rectangle 12431" o:spid="_x0000_s1452" style="position:absolute;left:6355;top:19268;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9usQA&#10;AADeAAAADwAAAGRycy9kb3ducmV2LnhtbERPS4vCMBC+C/sfwix409QHotUosip69LHg7m1oxrZs&#10;MylNtNVfbwRhb/PxPWe2aEwhblS53LKCXjcCQZxYnXOq4Pu06YxBOI+ssbBMCu7kYDH/aM0w1rbm&#10;A92OPhUhhF2MCjLvy1hKl2Rk0HVtSRy4i60M+gCrVOoK6xBuCtmPopE0mHNoyLCkr4ySv+PVKNiO&#10;y+XPzj7qtFj/bs/782R1mnil2p/NcgrCU+P/xW/3Tof5/e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3/brEAAAA3gAAAA8AAAAAAAAAAAAAAAAAmAIAAGRycy9k&#10;b3ducmV2LnhtbFBLBQYAAAAABAAEAPUAAACJAwAAAAA=&#10;" filled="f" stroked="f">
                  <v:textbox inset="0,0,0,0">
                    <w:txbxContent>
                      <w:p w:rsidR="008D3E2E" w:rsidRDefault="008D3E2E">
                        <w:pPr>
                          <w:spacing w:after="160" w:line="259" w:lineRule="auto"/>
                          <w:ind w:left="0" w:right="0" w:firstLine="0"/>
                          <w:jc w:val="left"/>
                        </w:pPr>
                        <w:r>
                          <w:rPr>
                            <w:sz w:val="16"/>
                          </w:rPr>
                          <w:t xml:space="preserve"> </w:t>
                        </w:r>
                      </w:p>
                    </w:txbxContent>
                  </v:textbox>
                </v:rect>
                <v:shape id="Shape 12432" o:spid="_x0000_s1453" style="position:absolute;left:44;top:27057;width:7150;height:3518;visibility:visible;mso-wrap-style:square;v-text-anchor:top" coordsize="715010,35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8VZsEA&#10;AADeAAAADwAAAGRycy9kb3ducmV2LnhtbERPS4vCMBC+L/gfwgje1sRWRapRlgXByx584HloxqbY&#10;TGoTtf57s7Cwt/n4nrPa9K4RD+pC7VnDZKxAEJfe1FxpOB23nwsQISIbbDyThhcF2KwHHyssjH/y&#10;nh6HWIkUwqFADTbGtpAylJYchrFviRN38Z3DmGBXSdPhM4W7RmZKzaXDmlODxZa+LZXXw91pUNvL&#10;TZl83oSZDOfdojS5nfxoPRr2X0sQkfr4L/5z70yan03zDH7fSTf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FWbBAAAA3gAAAA8AAAAAAAAAAAAAAAAAmAIAAGRycy9kb3du&#10;cmV2LnhtbFBLBQYAAAAABAAEAPUAAACGAwAAAAA=&#10;" path="m,351790r715010,l715010,,,,,351790xe" filled="f" strokeweight=".8pt">
                  <v:stroke miterlimit="66585f" joinstyle="miter"/>
                  <v:path arrowok="t" textboxrect="0,0,715010,351790"/>
                </v:shape>
                <v:shape id="Picture 12434" o:spid="_x0000_s1454" type="#_x0000_t75" style="position:absolute;left:91;top:27095;width:9410;height: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f3DEAAAA3gAAAA8AAABkcnMvZG93bnJldi54bWxET0trwkAQvgv+h2WE3nSjlVKimyA+2mJP&#10;TcXzkB2TtNnZkN0maX+9WxC8zcf3nHU6mFp01LrKsoL5LAJBnFtdcaHg9HmYPoNwHlljbZkU/JKD&#10;NBmP1hhr2/MHdZkvRAhhF6OC0vsmltLlJRl0M9sQB+5iW4M+wLaQusU+hJtaLqLoSRqsODSU2NC2&#10;pPw7+zEKsnNu3rcv9Lfpu6PeF69ftvc7pR4mw2YFwtPg7+Kb+02H+Yvl4xL+3wk3yOQ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pf3DEAAAA3gAAAA8AAAAAAAAAAAAAAAAA&#10;nwIAAGRycy9kb3ducmV2LnhtbFBLBQYAAAAABAAEAPcAAACQAwAAAAA=&#10;">
                  <v:imagedata r:id="rId143" o:title=""/>
                </v:shape>
                <v:rect id="Rectangle 12435" o:spid="_x0000_s1455" style="position:absolute;left:104;top:27184;width:315;height:13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z7ucYA&#10;AADeAAAADwAAAGRycy9kb3ducmV2LnhtbERPTWvCQBC9F/oflin0Vje1WjR1FdFKctRYUG9DdpqE&#10;ZmdDdmvS/npXELzN433ObNGbWpypdZVlBa+DCARxbnXFhYKv/eZlAsJ5ZI21ZVLwRw4W88eHGcba&#10;dryjc+YLEULYxaig9L6JpXR5SQbdwDbEgfu2rUEfYFtI3WIXwk0th1H0Lg1WHBpKbGhVUv6T/RoF&#10;yaRZHlP73xX15yk5bA/T9X7qlXp+6pcfIDz1/i6+uVMd5g9Hb2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z7ucYAAADe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5"/>
                          </w:rPr>
                          <w:t xml:space="preserve"> </w:t>
                        </w:r>
                      </w:p>
                    </w:txbxContent>
                  </v:textbox>
                </v:rect>
                <v:rect id="Rectangle 12436" o:spid="_x0000_s1456" style="position:absolute;left:2115;top:28477;width:1614;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lzsUA&#10;AADeAAAADwAAAGRycy9kb3ducmV2LnhtbERPTWvCQBC9F/wPywi91U1tEY2uItqSHGsUbG9DdkxC&#10;s7Mhu03S/npXKHibx/uc1WYwteiodZVlBc+TCARxbnXFhYLT8f1pDsJ5ZI21ZVLwSw4269HDCmNt&#10;ez5Ql/lChBB2MSoovW9iKV1ekkE3sQ1x4C62NegDbAupW+xDuKnlNIpm0mDFoaHEhnYl5d/Zj1GQ&#10;zJvtZ2r/+qJ++0rOH+fF/rjwSj2Oh+0ShKfB38X/7lSH+dPXl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mXOxQAAAN4AAAAPAAAAAAAAAAAAAAAAAJgCAABkcnMv&#10;ZG93bnJldi54bWxQSwUGAAAAAAQABAD1AAAAigMAAAAA&#10;" filled="f" stroked="f">
                  <v:textbox inset="0,0,0,0">
                    <w:txbxContent>
                      <w:p w:rsidR="008D3E2E" w:rsidRPr="003326E5" w:rsidRDefault="003326E5">
                        <w:pPr>
                          <w:spacing w:after="160" w:line="259" w:lineRule="auto"/>
                          <w:ind w:left="0" w:right="0" w:firstLine="0"/>
                          <w:jc w:val="left"/>
                          <w:rPr>
                            <w:sz w:val="18"/>
                            <w:lang w:val="en-US"/>
                          </w:rPr>
                        </w:pPr>
                        <w:r w:rsidRPr="003326E5">
                          <w:rPr>
                            <w:sz w:val="18"/>
                            <w:lang w:val="en-US"/>
                          </w:rPr>
                          <w:t>17</w:t>
                        </w:r>
                      </w:p>
                    </w:txbxContent>
                  </v:textbox>
                </v:rect>
                <v:rect id="Rectangle 12437" o:spid="_x0000_s1457" style="position:absolute;left:3454;top:28279;width:51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LAVcYA&#10;AADeAAAADwAAAGRycy9kb3ducmV2LnhtbERPTWvCQBC9F/oflin0Vje1YjV1FdFKctRYUG9DdpqE&#10;ZmdDdmvS/npXELzN433ObNGbWpypdZVlBa+DCARxbnXFhYKv/eZlAsJ5ZI21ZVLwRw4W88eHGcba&#10;dryjc+YLEULYxaig9L6JpXR5SQbdwDbEgfu2rUEfYFtI3WIXwk0th1E0lgYrDg0lNrQqKf/Jfo2C&#10;ZNIsj6n974r685Qctofpej/1Sj0/9csPEJ56fxff3KkO84ejt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LAVcYAAADeAAAADwAAAAAAAAAAAAAAAACYAgAAZHJz&#10;L2Rvd25yZXYueG1sUEsFBgAAAAAEAAQA9QAAAIsDAAAAAA==&#10;" filled="f" stroked="f">
                  <v:textbox inset="0,0,0,0">
                    <w:txbxContent>
                      <w:p w:rsidR="008D3E2E" w:rsidRDefault="008D3E2E">
                        <w:pPr>
                          <w:spacing w:after="160" w:line="259" w:lineRule="auto"/>
                          <w:ind w:left="0" w:right="0" w:firstLine="0"/>
                          <w:jc w:val="left"/>
                        </w:pPr>
                        <w:r>
                          <w:rPr>
                            <w:sz w:val="18"/>
                          </w:rPr>
                          <w:t>-</w:t>
                        </w:r>
                      </w:p>
                    </w:txbxContent>
                  </v:textbox>
                </v:rect>
                <v:rect id="Rectangle 12438" o:spid="_x0000_s1458" style="position:absolute;left:4127;top:28279;width:293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UJ8cA&#10;AADeAAAADwAAAGRycy9kb3ducmV2LnhtbESPQWvCQBCF70L/wzKF3nRTK0Wjq4hW9Gi1oN6G7JiE&#10;ZmdDdmvS/nrnUPA2w3vz3jezRecqdaMmlJ4NvA4SUMSZtyXnBr6Om/4YVIjIFivPZOCXAizmT70Z&#10;pta3/Em3Q8yVhHBI0UARY51qHbKCHIaBr4lFu/rGYZS1ybVtsJVwV+lhkrxrhyVLQ4E1rQrKvg8/&#10;zsB2XC/PO//X5tXHZXvanybr4yQa8/LcLaegInXxYf6/3lnBH47e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NVCfHAAAA3gAAAA8AAAAAAAAAAAAAAAAAmAIAAGRy&#10;cy9kb3ducmV2LnhtbFBLBQYAAAAABAAEAPUAAACMAwAAAAA=&#10;" filled="f" stroked="f">
                  <v:textbox inset="0,0,0,0">
                    <w:txbxContent>
                      <w:p w:rsidR="008D3E2E" w:rsidRDefault="008D3E2E">
                        <w:pPr>
                          <w:spacing w:after="160" w:line="259" w:lineRule="auto"/>
                          <w:ind w:left="0" w:right="0" w:firstLine="0"/>
                          <w:jc w:val="left"/>
                        </w:pPr>
                        <w:r>
                          <w:rPr>
                            <w:sz w:val="18"/>
                          </w:rPr>
                          <w:t>rasm</w:t>
                        </w:r>
                      </w:p>
                    </w:txbxContent>
                  </v:textbox>
                </v:rect>
                <v:rect id="Rectangle 12439" o:spid="_x0000_s1459" style="position:absolute;left:5288;top:28279;width:38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xvMUA&#10;AADeAAAADwAAAGRycy9kb3ducmV2LnhtbERPTWvCQBC9C/6HZQredFMtYmJWEVvRY9VC6m3ITpPQ&#10;7GzIribtr+8WBG/zeJ+TrntTixu1rrKs4HkSgSDOra64UPBx3o0XIJxH1lhbJgU/5GC9Gg5STLTt&#10;+Ei3ky9ECGGXoILS+yaR0uUlGXQT2xAH7su2Bn2AbSF1i10IN7WcRtFcGqw4NJTY0Lak/Pt0NQr2&#10;i2bzebC/XVG/XfbZexa/nmOv1Oip3yxBeOr9Q3x3H3SYP32Zxf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fG8xQAAAN4AAAAPAAAAAAAAAAAAAAAAAJgCAABkcnMv&#10;ZG93bnJldi54bWxQSwUGAAAAAAQABAD1AAAAigMAAAAA&#10;" filled="f" stroked="f">
                  <v:textbox inset="0,0,0,0">
                    <w:txbxContent>
                      <w:p w:rsidR="008D3E2E" w:rsidRDefault="008D3E2E">
                        <w:pPr>
                          <w:spacing w:after="160" w:line="259" w:lineRule="auto"/>
                          <w:ind w:left="0" w:right="0" w:firstLine="0"/>
                          <w:jc w:val="left"/>
                        </w:pPr>
                        <w:r>
                          <w:rPr>
                            <w:sz w:val="18"/>
                          </w:rPr>
                          <w:t xml:space="preserve"> </w:t>
                        </w:r>
                      </w:p>
                    </w:txbxContent>
                  </v:textbox>
                </v:rect>
                <w10:anchorlock/>
              </v:group>
            </w:pict>
          </mc:Fallback>
        </mc:AlternateContent>
      </w:r>
      <w:r w:rsidRPr="00D91044">
        <w:rPr>
          <w:color w:val="auto"/>
          <w:szCs w:val="28"/>
          <w:lang w:val="en-US"/>
        </w:rPr>
        <w:t xml:space="preserve"> </w:t>
      </w:r>
    </w:p>
    <w:p w:rsidR="00B45E59" w:rsidRPr="00D91044" w:rsidRDefault="008D3E2E" w:rsidP="00F41FFA">
      <w:pPr>
        <w:spacing w:after="0" w:line="276" w:lineRule="auto"/>
        <w:ind w:left="0" w:right="0" w:firstLine="0"/>
        <w:rPr>
          <w:color w:val="auto"/>
          <w:szCs w:val="28"/>
          <w:lang w:val="en-US"/>
        </w:rPr>
      </w:pPr>
      <w:proofErr w:type="gramStart"/>
      <w:r w:rsidRPr="00D91044">
        <w:rPr>
          <w:color w:val="auto"/>
          <w:szCs w:val="28"/>
          <w:lang w:val="en-US"/>
        </w:rPr>
        <w:t>Bunda biz, qator ichida chapga yoki o‘ngga har bosganimizda bitta harf siljiymiz.</w:t>
      </w:r>
      <w:proofErr w:type="gramEnd"/>
      <w:r w:rsidRPr="00D91044">
        <w:rPr>
          <w:color w:val="auto"/>
          <w:szCs w:val="28"/>
          <w:lang w:val="en-US"/>
        </w:rPr>
        <w:t xml:space="preserve"> Bu usulda harakatlanish ancha sekin tuyulayotgan </w:t>
      </w:r>
      <w:proofErr w:type="gramStart"/>
      <w:r w:rsidRPr="00D91044">
        <w:rPr>
          <w:color w:val="auto"/>
          <w:szCs w:val="28"/>
          <w:lang w:val="en-US"/>
        </w:rPr>
        <w:t>bo‘lsa</w:t>
      </w:r>
      <w:proofErr w:type="gramEnd"/>
      <w:r w:rsidRPr="00D91044">
        <w:rPr>
          <w:color w:val="auto"/>
          <w:szCs w:val="28"/>
          <w:lang w:val="en-US"/>
        </w:rPr>
        <w:t xml:space="preserve"> klaviaturadagi </w:t>
      </w:r>
      <w:r w:rsidRPr="00D91044">
        <w:rPr>
          <w:b/>
          <w:color w:val="auto"/>
          <w:szCs w:val="28"/>
          <w:lang w:val="en-US"/>
        </w:rPr>
        <w:t xml:space="preserve">Page Up – </w:t>
      </w:r>
      <w:r w:rsidR="003326E5">
        <w:rPr>
          <w:b/>
          <w:color w:val="auto"/>
          <w:szCs w:val="28"/>
          <w:lang w:val="en-US"/>
        </w:rPr>
        <w:t>v</w:t>
      </w:r>
      <w:r w:rsidRPr="00D91044">
        <w:rPr>
          <w:b/>
          <w:color w:val="auto"/>
          <w:szCs w:val="28"/>
          <w:lang w:val="en-US"/>
        </w:rPr>
        <w:t xml:space="preserve">araq </w:t>
      </w:r>
      <w:r w:rsidR="003326E5">
        <w:rPr>
          <w:b/>
          <w:color w:val="auto"/>
          <w:szCs w:val="28"/>
          <w:lang w:val="en-US"/>
        </w:rPr>
        <w:t>y</w:t>
      </w:r>
      <w:r w:rsidRPr="00D91044">
        <w:rPr>
          <w:b/>
          <w:color w:val="auto"/>
          <w:szCs w:val="28"/>
          <w:lang w:val="en-US"/>
        </w:rPr>
        <w:t xml:space="preserve">uqoriga </w:t>
      </w:r>
      <w:r w:rsidRPr="00D91044">
        <w:rPr>
          <w:color w:val="auto"/>
          <w:szCs w:val="28"/>
          <w:lang w:val="en-US"/>
        </w:rPr>
        <w:t xml:space="preserve">va </w:t>
      </w:r>
      <w:r w:rsidRPr="00D91044">
        <w:rPr>
          <w:b/>
          <w:color w:val="auto"/>
          <w:szCs w:val="28"/>
          <w:lang w:val="en-US"/>
        </w:rPr>
        <w:t>Page Down</w:t>
      </w:r>
      <w:r w:rsidR="003326E5">
        <w:rPr>
          <w:b/>
          <w:color w:val="auto"/>
          <w:szCs w:val="28"/>
          <w:lang w:val="en-US"/>
        </w:rPr>
        <w:t xml:space="preserve"> -</w:t>
      </w:r>
      <w:r w:rsidRPr="00D91044">
        <w:rPr>
          <w:b/>
          <w:color w:val="auto"/>
          <w:szCs w:val="28"/>
          <w:lang w:val="en-US"/>
        </w:rPr>
        <w:t xml:space="preserve"> </w:t>
      </w:r>
      <w:r w:rsidR="003326E5">
        <w:rPr>
          <w:b/>
          <w:color w:val="auto"/>
          <w:szCs w:val="28"/>
          <w:lang w:val="en-US"/>
        </w:rPr>
        <w:t>v</w:t>
      </w:r>
      <w:r w:rsidRPr="00D91044">
        <w:rPr>
          <w:b/>
          <w:color w:val="auto"/>
          <w:szCs w:val="28"/>
          <w:lang w:val="en-US"/>
        </w:rPr>
        <w:t xml:space="preserve">araq </w:t>
      </w:r>
      <w:r w:rsidR="003326E5">
        <w:rPr>
          <w:b/>
          <w:color w:val="auto"/>
          <w:szCs w:val="28"/>
          <w:lang w:val="en-US"/>
        </w:rPr>
        <w:t>p</w:t>
      </w:r>
      <w:r w:rsidRPr="00D91044">
        <w:rPr>
          <w:b/>
          <w:color w:val="auto"/>
          <w:szCs w:val="28"/>
          <w:lang w:val="en-US"/>
        </w:rPr>
        <w:t xml:space="preserve">astga </w:t>
      </w:r>
      <w:r w:rsidRPr="00D91044">
        <w:rPr>
          <w:color w:val="auto"/>
          <w:szCs w:val="28"/>
          <w:lang w:val="en-US"/>
        </w:rPr>
        <w:t xml:space="preserve">klavishlarini bosib, harakatlanishingiz mumkin. Bu klavishlardan birini har </w:t>
      </w:r>
      <w:proofErr w:type="gramStart"/>
      <w:r w:rsidRPr="00D91044">
        <w:rPr>
          <w:color w:val="auto"/>
          <w:szCs w:val="28"/>
          <w:lang w:val="en-US"/>
        </w:rPr>
        <w:t>safar</w:t>
      </w:r>
      <w:proofErr w:type="gramEnd"/>
      <w:r w:rsidRPr="00D91044">
        <w:rPr>
          <w:color w:val="auto"/>
          <w:szCs w:val="28"/>
          <w:lang w:val="en-US"/>
        </w:rPr>
        <w:t xml:space="preserve"> bosganimizda hujjat ekranni to‘ldirib turgan holatida bitta o‘tadi va shu tarzda davom etadi. Bosamiz </w:t>
      </w:r>
      <w:proofErr w:type="gramStart"/>
      <w:r w:rsidRPr="00D91044">
        <w:rPr>
          <w:color w:val="auto"/>
          <w:szCs w:val="28"/>
          <w:lang w:val="en-US"/>
        </w:rPr>
        <w:t>va</w:t>
      </w:r>
      <w:proofErr w:type="gramEnd"/>
      <w:r w:rsidRPr="00D91044">
        <w:rPr>
          <w:color w:val="auto"/>
          <w:szCs w:val="28"/>
          <w:lang w:val="en-US"/>
        </w:rPr>
        <w:t xml:space="preserve"> hujjatning bitta ekran hajmidagi qismi pastga yoki yuqoriga qarab o‘tadi. Agarda bu klavishlarga </w:t>
      </w:r>
      <w:r w:rsidRPr="00D91044">
        <w:rPr>
          <w:i/>
          <w:color w:val="auto"/>
          <w:szCs w:val="28"/>
          <w:lang w:val="en-US"/>
        </w:rPr>
        <w:t xml:space="preserve">Ctrl </w:t>
      </w:r>
      <w:r w:rsidRPr="00D91044">
        <w:rPr>
          <w:color w:val="auto"/>
          <w:szCs w:val="28"/>
          <w:lang w:val="en-US"/>
        </w:rPr>
        <w:t xml:space="preserve">klavishini qo‘shib bossak, unda har </w:t>
      </w:r>
      <w:proofErr w:type="gramStart"/>
      <w:r w:rsidRPr="00D91044">
        <w:rPr>
          <w:color w:val="auto"/>
          <w:szCs w:val="28"/>
          <w:lang w:val="en-US"/>
        </w:rPr>
        <w:t>safar</w:t>
      </w:r>
      <w:proofErr w:type="gramEnd"/>
      <w:r w:rsidRPr="00D91044">
        <w:rPr>
          <w:color w:val="auto"/>
          <w:szCs w:val="28"/>
          <w:lang w:val="en-US"/>
        </w:rPr>
        <w:t xml:space="preserve"> keyingi yoki oldingi betning yuqori qismida harakatlanamiz. Hujjat </w:t>
      </w:r>
      <w:proofErr w:type="gramStart"/>
      <w:r w:rsidRPr="00D91044">
        <w:rPr>
          <w:color w:val="auto"/>
          <w:szCs w:val="28"/>
          <w:lang w:val="en-US"/>
        </w:rPr>
        <w:t>bo‘ylab</w:t>
      </w:r>
      <w:proofErr w:type="gramEnd"/>
      <w:r w:rsidRPr="00D91044">
        <w:rPr>
          <w:color w:val="auto"/>
          <w:szCs w:val="28"/>
          <w:lang w:val="en-US"/>
        </w:rPr>
        <w:t xml:space="preserve"> harakatlanish uchun mo‘ljallangan yana bitta tezkor klavishlar kombinatsiyasidan foydalanish uchun </w:t>
      </w:r>
      <w:r w:rsidRPr="00D91044">
        <w:rPr>
          <w:i/>
          <w:color w:val="auto"/>
          <w:szCs w:val="28"/>
          <w:lang w:val="en-US"/>
        </w:rPr>
        <w:t xml:space="preserve">Ctrl </w:t>
      </w:r>
      <w:r w:rsidRPr="00D91044">
        <w:rPr>
          <w:color w:val="auto"/>
          <w:szCs w:val="28"/>
          <w:lang w:val="en-US"/>
        </w:rPr>
        <w:t xml:space="preserve">klavishini bosib ushlab turamiz va </w:t>
      </w:r>
      <w:r w:rsidRPr="00D91044">
        <w:rPr>
          <w:b/>
          <w:color w:val="auto"/>
          <w:szCs w:val="28"/>
          <w:lang w:val="en-US"/>
        </w:rPr>
        <w:t xml:space="preserve">Page Up – </w:t>
      </w:r>
      <w:r w:rsidR="003326E5">
        <w:rPr>
          <w:b/>
          <w:color w:val="auto"/>
          <w:szCs w:val="28"/>
          <w:lang w:val="en-US"/>
        </w:rPr>
        <w:t>v</w:t>
      </w:r>
      <w:r w:rsidRPr="00D91044">
        <w:rPr>
          <w:b/>
          <w:color w:val="auto"/>
          <w:szCs w:val="28"/>
          <w:lang w:val="en-US"/>
        </w:rPr>
        <w:t xml:space="preserve">araq Yuqoriga </w:t>
      </w:r>
      <w:r w:rsidRPr="00D91044">
        <w:rPr>
          <w:color w:val="auto"/>
          <w:szCs w:val="28"/>
          <w:lang w:val="en-US"/>
        </w:rPr>
        <w:t xml:space="preserve">va </w:t>
      </w:r>
      <w:r w:rsidRPr="00D91044">
        <w:rPr>
          <w:b/>
          <w:color w:val="auto"/>
          <w:szCs w:val="28"/>
          <w:lang w:val="en-US"/>
        </w:rPr>
        <w:t xml:space="preserve">Page Down – </w:t>
      </w:r>
      <w:r w:rsidR="003326E5">
        <w:rPr>
          <w:b/>
          <w:color w:val="auto"/>
          <w:szCs w:val="28"/>
          <w:lang w:val="en-US"/>
        </w:rPr>
        <w:t>v</w:t>
      </w:r>
      <w:r w:rsidRPr="00D91044">
        <w:rPr>
          <w:b/>
          <w:color w:val="auto"/>
          <w:szCs w:val="28"/>
          <w:lang w:val="en-US"/>
        </w:rPr>
        <w:t xml:space="preserve">araq Pastga </w:t>
      </w:r>
      <w:r w:rsidRPr="00D91044">
        <w:rPr>
          <w:color w:val="auto"/>
          <w:szCs w:val="28"/>
          <w:lang w:val="en-US"/>
        </w:rPr>
        <w:t xml:space="preserve">klavishlarinining shundoqgina yonidagi </w:t>
      </w:r>
      <w:r w:rsidRPr="00D91044">
        <w:rPr>
          <w:i/>
          <w:color w:val="auto"/>
          <w:szCs w:val="28"/>
          <w:lang w:val="en-US"/>
        </w:rPr>
        <w:t xml:space="preserve">End </w:t>
      </w:r>
      <w:r w:rsidRPr="00D91044">
        <w:rPr>
          <w:color w:val="auto"/>
          <w:szCs w:val="28"/>
          <w:lang w:val="en-US"/>
        </w:rPr>
        <w:t xml:space="preserve">klavishini bosamiz. </w:t>
      </w:r>
      <w:proofErr w:type="gramStart"/>
      <w:r w:rsidRPr="00D91044">
        <w:rPr>
          <w:color w:val="auto"/>
          <w:szCs w:val="28"/>
          <w:lang w:val="en-US"/>
        </w:rPr>
        <w:t>Bu harakat bizni hujjatning eng oxirgi betining, oxirgi misrasiga olib tushadi.</w:t>
      </w:r>
      <w:proofErr w:type="gramEnd"/>
      <w:r w:rsidRPr="00D91044">
        <w:rPr>
          <w:color w:val="auto"/>
          <w:szCs w:val="28"/>
          <w:lang w:val="en-US"/>
        </w:rPr>
        <w:t xml:space="preserve"> Agar biz </w:t>
      </w:r>
      <w:r w:rsidRPr="00D91044">
        <w:rPr>
          <w:i/>
          <w:color w:val="auto"/>
          <w:szCs w:val="28"/>
          <w:lang w:val="en-US"/>
        </w:rPr>
        <w:t xml:space="preserve">Ctrl </w:t>
      </w:r>
      <w:r w:rsidRPr="00D91044">
        <w:rPr>
          <w:color w:val="auto"/>
          <w:szCs w:val="28"/>
          <w:lang w:val="en-US"/>
        </w:rPr>
        <w:t xml:space="preserve">klavishini bosib ushlab turib, </w:t>
      </w:r>
      <w:r w:rsidRPr="00D91044">
        <w:rPr>
          <w:i/>
          <w:color w:val="auto"/>
          <w:szCs w:val="28"/>
          <w:lang w:val="en-US"/>
        </w:rPr>
        <w:t xml:space="preserve">End </w:t>
      </w:r>
      <w:r w:rsidRPr="00D91044">
        <w:rPr>
          <w:color w:val="auto"/>
          <w:szCs w:val="28"/>
          <w:lang w:val="en-US"/>
        </w:rPr>
        <w:t xml:space="preserve">tugmasi yonidagi </w:t>
      </w:r>
      <w:r w:rsidRPr="00D91044">
        <w:rPr>
          <w:i/>
          <w:color w:val="auto"/>
          <w:szCs w:val="28"/>
          <w:lang w:val="en-US"/>
        </w:rPr>
        <w:t xml:space="preserve">Home </w:t>
      </w:r>
      <w:r w:rsidRPr="00D91044">
        <w:rPr>
          <w:color w:val="auto"/>
          <w:szCs w:val="28"/>
          <w:lang w:val="en-US"/>
        </w:rPr>
        <w:t xml:space="preserve">klavishini bossak, hujjatning eng birinchi beti </w:t>
      </w:r>
      <w:proofErr w:type="gramStart"/>
      <w:r w:rsidRPr="00D91044">
        <w:rPr>
          <w:color w:val="auto"/>
          <w:szCs w:val="28"/>
          <w:lang w:val="en-US"/>
        </w:rPr>
        <w:t>va</w:t>
      </w:r>
      <w:proofErr w:type="gramEnd"/>
      <w:r w:rsidRPr="00D91044">
        <w:rPr>
          <w:color w:val="auto"/>
          <w:szCs w:val="28"/>
          <w:lang w:val="en-US"/>
        </w:rPr>
        <w:t xml:space="preserve"> eng birinchi qatoriga qaytamiz. Yana bir harakatlanish usuli, bu sichqoncha </w:t>
      </w:r>
      <w:r w:rsidRPr="00D91044">
        <w:rPr>
          <w:color w:val="auto"/>
          <w:szCs w:val="28"/>
        </w:rPr>
        <w:t>Р</w:t>
      </w:r>
      <w:r w:rsidRPr="00D91044">
        <w:rPr>
          <w:color w:val="auto"/>
          <w:szCs w:val="28"/>
          <w:lang w:val="en-US"/>
        </w:rPr>
        <w:t xml:space="preserve">‘ildiragi </w:t>
      </w:r>
      <w:proofErr w:type="gramStart"/>
      <w:r w:rsidRPr="00D91044">
        <w:rPr>
          <w:color w:val="auto"/>
          <w:szCs w:val="28"/>
          <w:lang w:val="en-US"/>
        </w:rPr>
        <w:t>bo‘lib</w:t>
      </w:r>
      <w:proofErr w:type="gramEnd"/>
      <w:r w:rsidRPr="00D91044">
        <w:rPr>
          <w:color w:val="auto"/>
          <w:szCs w:val="28"/>
          <w:lang w:val="en-US"/>
        </w:rPr>
        <w:t xml:space="preserve">, agar sichqonchangizning o‘ng va chap tomonidagi tugmalari o‘rtasida </w:t>
      </w:r>
      <w:r w:rsidRPr="00D91044">
        <w:rPr>
          <w:color w:val="auto"/>
          <w:szCs w:val="28"/>
        </w:rPr>
        <w:t>Р</w:t>
      </w:r>
      <w:r w:rsidRPr="00D91044">
        <w:rPr>
          <w:color w:val="auto"/>
          <w:szCs w:val="28"/>
          <w:lang w:val="en-US"/>
        </w:rPr>
        <w:t xml:space="preserve">‘ildirak bo‘lsa, uni yuqoriga va pastga </w:t>
      </w:r>
      <w:r w:rsidRPr="00D91044">
        <w:rPr>
          <w:color w:val="auto"/>
          <w:szCs w:val="28"/>
          <w:lang w:val="en-US"/>
        </w:rPr>
        <w:lastRenderedPageBreak/>
        <w:t xml:space="preserve">aylantirib harakatlanishingiz mumkin. G‘ildirakning aylanishi o‘ng tarafdagi harakatlanish taxtasi harakatiga teng </w:t>
      </w:r>
      <w:proofErr w:type="gramStart"/>
      <w:r w:rsidRPr="00D91044">
        <w:rPr>
          <w:color w:val="auto"/>
          <w:szCs w:val="28"/>
          <w:lang w:val="en-US"/>
        </w:rPr>
        <w:t>bo‘lib</w:t>
      </w:r>
      <w:proofErr w:type="gramEnd"/>
      <w:r w:rsidRPr="00D91044">
        <w:rPr>
          <w:color w:val="auto"/>
          <w:szCs w:val="28"/>
          <w:lang w:val="en-US"/>
        </w:rPr>
        <w:t xml:space="preserve">, ushbu taxtaning pastki va yuqori qismida kichkina strelkalarni ko‘rishimiz mumkin (yuqoridagi 2-rasmda qizil aylanaga olib ko‘rsatilgan). Agar pastki strelkani chap taraf bilan chertsak, bir qator pastga harakatlanamiz </w:t>
      </w:r>
      <w:proofErr w:type="gramStart"/>
      <w:r w:rsidRPr="00D91044">
        <w:rPr>
          <w:color w:val="auto"/>
          <w:szCs w:val="28"/>
          <w:lang w:val="en-US"/>
        </w:rPr>
        <w:t>va</w:t>
      </w:r>
      <w:proofErr w:type="gramEnd"/>
      <w:r w:rsidRPr="00D91044">
        <w:rPr>
          <w:color w:val="auto"/>
          <w:szCs w:val="28"/>
          <w:lang w:val="en-US"/>
        </w:rPr>
        <w:t xml:space="preserve"> har safar chertganimizda harakatlanishda davom etamiz. Muhim tarafi, agar siz yozuv kursorini siljitmasdan faqat </w:t>
      </w:r>
      <w:proofErr w:type="gramStart"/>
      <w:r w:rsidRPr="00D91044">
        <w:rPr>
          <w:color w:val="auto"/>
          <w:szCs w:val="28"/>
          <w:lang w:val="en-US"/>
        </w:rPr>
        <w:t>ko‘rinishni</w:t>
      </w:r>
      <w:proofErr w:type="gramEnd"/>
      <w:r w:rsidRPr="00D91044">
        <w:rPr>
          <w:color w:val="auto"/>
          <w:szCs w:val="28"/>
          <w:lang w:val="en-US"/>
        </w:rPr>
        <w:t xml:space="preserve"> surib, yozib yuborsangiz, oxirgi marta yozuv kursorini qayerda qoldirgan bo‘lsangiz, o‘sha </w:t>
      </w:r>
      <w:r w:rsidRPr="00D91044">
        <w:rPr>
          <w:color w:val="auto"/>
          <w:szCs w:val="28"/>
        </w:rPr>
        <w:t>е</w:t>
      </w:r>
      <w:r w:rsidRPr="00D91044">
        <w:rPr>
          <w:color w:val="auto"/>
          <w:szCs w:val="28"/>
          <w:lang w:val="en-US"/>
        </w:rPr>
        <w:t xml:space="preserve">rga yozuv kursori yozib yuboradi. </w:t>
      </w:r>
      <w:proofErr w:type="gramStart"/>
      <w:r w:rsidRPr="00D91044">
        <w:rPr>
          <w:color w:val="auto"/>
          <w:szCs w:val="28"/>
          <w:lang w:val="en-US"/>
        </w:rPr>
        <w:t>Ko‘rib</w:t>
      </w:r>
      <w:proofErr w:type="gramEnd"/>
      <w:r w:rsidRPr="00D91044">
        <w:rPr>
          <w:color w:val="auto"/>
          <w:szCs w:val="28"/>
          <w:lang w:val="en-US"/>
        </w:rPr>
        <w:t xml:space="preserve"> turgan joyingizga yozish uchun esa kerakli joyga sichqonchaning chap tarafi bilan chertib yozuv kursorini olib kelishingizga va keyin yozishingizga to‘gri keladi. Harakatlanish taxtasini (</w:t>
      </w:r>
      <w:r w:rsidR="00F41FFA">
        <w:rPr>
          <w:color w:val="auto"/>
          <w:szCs w:val="28"/>
          <w:lang w:val="en-US"/>
        </w:rPr>
        <w:t>17</w:t>
      </w:r>
      <w:r w:rsidRPr="00D91044">
        <w:rPr>
          <w:color w:val="auto"/>
          <w:szCs w:val="28"/>
          <w:lang w:val="en-US"/>
        </w:rPr>
        <w:t xml:space="preserve">-rasmda qizil to‘rtburchakka olib ko‘rsatilgan) ushlab sudraganimizda hujjat </w:t>
      </w:r>
      <w:proofErr w:type="gramStart"/>
      <w:r w:rsidRPr="00D91044">
        <w:rPr>
          <w:color w:val="auto"/>
          <w:szCs w:val="28"/>
          <w:lang w:val="en-US"/>
        </w:rPr>
        <w:t>bo‘ylab</w:t>
      </w:r>
      <w:proofErr w:type="gramEnd"/>
      <w:r w:rsidRPr="00D91044">
        <w:rPr>
          <w:color w:val="auto"/>
          <w:szCs w:val="28"/>
          <w:lang w:val="en-US"/>
        </w:rPr>
        <w:t xml:space="preserve"> harakatlanish mumkinligi haqida oldingi mavzuimizda aytgan edim. Lekin, uning pastki hamda yuqorisidagi </w:t>
      </w:r>
      <w:proofErr w:type="gramStart"/>
      <w:r w:rsidRPr="00D91044">
        <w:rPr>
          <w:color w:val="auto"/>
          <w:szCs w:val="28"/>
          <w:lang w:val="en-US"/>
        </w:rPr>
        <w:t>bo‘sh</w:t>
      </w:r>
      <w:proofErr w:type="gramEnd"/>
      <w:r w:rsidRPr="00D91044">
        <w:rPr>
          <w:color w:val="auto"/>
          <w:szCs w:val="28"/>
          <w:lang w:val="en-US"/>
        </w:rPr>
        <w:t xml:space="preserve"> joyga chertganimizda harakatlanish amalga oshishi haqida yozmagan edim. Taxtaning yuqorisidagi </w:t>
      </w:r>
      <w:proofErr w:type="gramStart"/>
      <w:r w:rsidRPr="00D91044">
        <w:rPr>
          <w:color w:val="auto"/>
          <w:szCs w:val="28"/>
          <w:lang w:val="en-US"/>
        </w:rPr>
        <w:t>bo‘sh</w:t>
      </w:r>
      <w:proofErr w:type="gramEnd"/>
      <w:r w:rsidRPr="00D91044">
        <w:rPr>
          <w:color w:val="auto"/>
          <w:szCs w:val="28"/>
          <w:lang w:val="en-US"/>
        </w:rPr>
        <w:t xml:space="preserve"> joy (</w:t>
      </w:r>
      <w:r w:rsidR="00F41FFA">
        <w:rPr>
          <w:color w:val="auto"/>
          <w:szCs w:val="28"/>
          <w:lang w:val="en-US"/>
        </w:rPr>
        <w:t>17</w:t>
      </w:r>
      <w:r w:rsidRPr="00D91044">
        <w:rPr>
          <w:color w:val="auto"/>
          <w:szCs w:val="28"/>
          <w:lang w:val="en-US"/>
        </w:rPr>
        <w:t xml:space="preserve">-rasmda keltirilgan) ga chertsangiz, ko‘rinish yuqoriga qarab, pastiga chertsangiz pastga qarab, bir ekran hajmida siljiydi. Shuni keltirib o‘tishim kerakki, bu taxtaning hajmi, hujjat varaqlarining soniga qarab </w:t>
      </w:r>
      <w:r w:rsidR="008101A2">
        <w:rPr>
          <w:color w:val="auto"/>
          <w:szCs w:val="28"/>
          <w:lang w:val="en-US"/>
        </w:rPr>
        <w:t xml:space="preserve">qancha </w:t>
      </w:r>
      <w:proofErr w:type="gramStart"/>
      <w:r w:rsidRPr="00D91044">
        <w:rPr>
          <w:color w:val="auto"/>
          <w:szCs w:val="28"/>
          <w:lang w:val="en-US"/>
        </w:rPr>
        <w:t>ko‘p</w:t>
      </w:r>
      <w:proofErr w:type="gramEnd"/>
      <w:r w:rsidRPr="00D91044">
        <w:rPr>
          <w:color w:val="auto"/>
          <w:szCs w:val="28"/>
          <w:lang w:val="en-US"/>
        </w:rPr>
        <w:t xml:space="preserve"> bo‘lsa, shuncha kichkina, qancha kam bo‘lsa, shuncha katta bo‘ladi. </w:t>
      </w:r>
      <w:proofErr w:type="gramStart"/>
      <w:r w:rsidRPr="00D91044">
        <w:rPr>
          <w:color w:val="auto"/>
          <w:szCs w:val="28"/>
          <w:lang w:val="en-US"/>
        </w:rPr>
        <w:t xml:space="preserve">Xo‘p, juda katta hajmdagi hujjatlarning ichida tez harakatlanishning yana bir ajoyib usuli bu – </w:t>
      </w:r>
      <w:r w:rsidR="008101A2">
        <w:rPr>
          <w:color w:val="auto"/>
          <w:szCs w:val="28"/>
          <w:lang w:val="en-US"/>
        </w:rPr>
        <w:t>ko</w:t>
      </w:r>
      <w:r w:rsidRPr="00D91044">
        <w:rPr>
          <w:color w:val="auto"/>
          <w:szCs w:val="28"/>
          <w:lang w:val="en-US"/>
        </w:rPr>
        <w:t>‘rsatish funksiyasidan foydalanish.</w:t>
      </w:r>
      <w:proofErr w:type="gramEnd"/>
      <w:r w:rsidRPr="00D91044">
        <w:rPr>
          <w:color w:val="auto"/>
          <w:szCs w:val="28"/>
          <w:lang w:val="en-US"/>
        </w:rPr>
        <w:t xml:space="preserve"> </w:t>
      </w:r>
    </w:p>
    <w:p w:rsidR="00B45E59" w:rsidRPr="00D91044" w:rsidRDefault="008D3E2E" w:rsidP="00773CE2">
      <w:pPr>
        <w:spacing w:after="0" w:line="276" w:lineRule="auto"/>
        <w:ind w:left="0" w:right="0" w:firstLine="0"/>
        <w:jc w:val="center"/>
        <w:rPr>
          <w:color w:val="auto"/>
          <w:szCs w:val="28"/>
          <w:lang w:val="en-US"/>
        </w:rPr>
      </w:pPr>
      <w:r w:rsidRPr="00D91044">
        <w:rPr>
          <w:noProof/>
          <w:color w:val="auto"/>
          <w:szCs w:val="28"/>
        </w:rPr>
        <w:drawing>
          <wp:inline distT="0" distB="0" distL="0" distR="0" wp14:anchorId="0824E350" wp14:editId="0A311E7A">
            <wp:extent cx="1095054" cy="1714941"/>
            <wp:effectExtent l="0" t="0" r="0" b="0"/>
            <wp:docPr id="13030" name="Picture 13030"/>
            <wp:cNvGraphicFramePr/>
            <a:graphic xmlns:a="http://schemas.openxmlformats.org/drawingml/2006/main">
              <a:graphicData uri="http://schemas.openxmlformats.org/drawingml/2006/picture">
                <pic:pic xmlns:pic="http://schemas.openxmlformats.org/drawingml/2006/picture">
                  <pic:nvPicPr>
                    <pic:cNvPr id="13030" name="Picture 13030"/>
                    <pic:cNvPicPr/>
                  </pic:nvPicPr>
                  <pic:blipFill>
                    <a:blip r:embed="rId144"/>
                    <a:stretch>
                      <a:fillRect/>
                    </a:stretch>
                  </pic:blipFill>
                  <pic:spPr>
                    <a:xfrm>
                      <a:off x="0" y="0"/>
                      <a:ext cx="1112340" cy="1742012"/>
                    </a:xfrm>
                    <a:prstGeom prst="rect">
                      <a:avLst/>
                    </a:prstGeom>
                  </pic:spPr>
                </pic:pic>
              </a:graphicData>
            </a:graphic>
          </wp:inline>
        </w:drawing>
      </w:r>
      <w:r w:rsidRPr="00D91044">
        <w:rPr>
          <w:color w:val="auto"/>
          <w:szCs w:val="28"/>
          <w:lang w:val="en-US"/>
        </w:rPr>
        <w:t xml:space="preserve"> </w:t>
      </w:r>
      <w:r w:rsidR="00F41FFA">
        <w:rPr>
          <w:color w:val="auto"/>
          <w:szCs w:val="28"/>
          <w:lang w:val="en-US"/>
        </w:rPr>
        <w:t>18-rasm</w:t>
      </w:r>
    </w:p>
    <w:p w:rsidR="00B45E59" w:rsidRPr="00D91044" w:rsidRDefault="008D3E2E" w:rsidP="00773CE2">
      <w:pPr>
        <w:spacing w:after="0" w:line="276" w:lineRule="auto"/>
        <w:ind w:left="0" w:right="0" w:firstLine="0"/>
        <w:rPr>
          <w:color w:val="auto"/>
          <w:szCs w:val="28"/>
          <w:lang w:val="en-US"/>
        </w:rPr>
      </w:pPr>
      <w:r w:rsidRPr="00D91044">
        <w:rPr>
          <w:color w:val="auto"/>
          <w:szCs w:val="28"/>
          <w:lang w:val="en-US"/>
        </w:rPr>
        <w:t xml:space="preserve">U </w:t>
      </w:r>
      <w:r w:rsidRPr="00D91044">
        <w:rPr>
          <w:i/>
          <w:color w:val="auto"/>
          <w:szCs w:val="28"/>
          <w:lang w:val="en-US"/>
        </w:rPr>
        <w:t xml:space="preserve">Ms Word 2007 </w:t>
      </w:r>
      <w:r w:rsidRPr="00D91044">
        <w:rPr>
          <w:color w:val="auto"/>
          <w:szCs w:val="28"/>
          <w:lang w:val="en-US"/>
        </w:rPr>
        <w:t>ning holat taxtasi tagida joylashgan dumaloq tugma (</w:t>
      </w:r>
      <w:r w:rsidR="00F41FFA">
        <w:rPr>
          <w:color w:val="auto"/>
          <w:szCs w:val="28"/>
          <w:lang w:val="en-US"/>
        </w:rPr>
        <w:t>18</w:t>
      </w:r>
      <w:r w:rsidRPr="00D91044">
        <w:rPr>
          <w:color w:val="auto"/>
          <w:szCs w:val="28"/>
          <w:lang w:val="en-US"/>
        </w:rPr>
        <w:t xml:space="preserve">-rasmda, qizil to‘rtburchakka olib ko‘rsatilgan) </w:t>
      </w:r>
      <w:proofErr w:type="gramStart"/>
      <w:r w:rsidRPr="00D91044">
        <w:rPr>
          <w:color w:val="auto"/>
          <w:szCs w:val="28"/>
          <w:lang w:val="en-US"/>
        </w:rPr>
        <w:t>va</w:t>
      </w:r>
      <w:proofErr w:type="gramEnd"/>
      <w:r w:rsidRPr="00D91044">
        <w:rPr>
          <w:color w:val="auto"/>
          <w:szCs w:val="28"/>
          <w:lang w:val="en-US"/>
        </w:rPr>
        <w:t xml:space="preserve"> ikki tarafga qaragan ikkilik </w:t>
      </w:r>
    </w:p>
    <w:p w:rsidR="00B45E59" w:rsidRPr="00F41FFA" w:rsidRDefault="008D3E2E" w:rsidP="00773CE2">
      <w:pPr>
        <w:spacing w:after="0" w:line="276" w:lineRule="auto"/>
        <w:ind w:left="0" w:right="0" w:firstLine="0"/>
        <w:jc w:val="left"/>
        <w:rPr>
          <w:color w:val="auto"/>
          <w:szCs w:val="28"/>
          <w:lang w:val="en-US"/>
        </w:rPr>
      </w:pPr>
      <w:r w:rsidRPr="00D91044">
        <w:rPr>
          <w:rFonts w:eastAsia="Calibri"/>
          <w:noProof/>
          <w:color w:val="auto"/>
          <w:szCs w:val="28"/>
        </w:rPr>
        <mc:AlternateContent>
          <mc:Choice Requires="wpg">
            <w:drawing>
              <wp:inline distT="0" distB="0" distL="0" distR="0" wp14:anchorId="196ADA75" wp14:editId="334B6D75">
                <wp:extent cx="4006342" cy="1521545"/>
                <wp:effectExtent l="0" t="0" r="0" b="0"/>
                <wp:docPr id="395418" name="Group 395418"/>
                <wp:cNvGraphicFramePr/>
                <a:graphic xmlns:a="http://schemas.openxmlformats.org/drawingml/2006/main">
                  <a:graphicData uri="http://schemas.microsoft.com/office/word/2010/wordprocessingGroup">
                    <wpg:wgp>
                      <wpg:cNvGrpSpPr/>
                      <wpg:grpSpPr>
                        <a:xfrm>
                          <a:off x="0" y="0"/>
                          <a:ext cx="4006342" cy="1521545"/>
                          <a:chOff x="0" y="0"/>
                          <a:chExt cx="4006342" cy="1521545"/>
                        </a:xfrm>
                      </wpg:grpSpPr>
                      <wps:wsp>
                        <wps:cNvPr id="12781" name="Rectangle 12781"/>
                        <wps:cNvSpPr/>
                        <wps:spPr>
                          <a:xfrm>
                            <a:off x="3962146" y="1325845"/>
                            <a:ext cx="58781" cy="260280"/>
                          </a:xfrm>
                          <a:prstGeom prst="rect">
                            <a:avLst/>
                          </a:prstGeom>
                          <a:ln>
                            <a:noFill/>
                          </a:ln>
                        </wps:spPr>
                        <wps:txbx>
                          <w:txbxContent>
                            <w:p w:rsidR="008D3E2E" w:rsidRDefault="008D3E2E">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032" name="Picture 13032"/>
                          <pic:cNvPicPr/>
                        </pic:nvPicPr>
                        <pic:blipFill>
                          <a:blip r:embed="rId145"/>
                          <a:stretch>
                            <a:fillRect/>
                          </a:stretch>
                        </pic:blipFill>
                        <pic:spPr>
                          <a:xfrm>
                            <a:off x="2266950" y="20320"/>
                            <a:ext cx="1667510" cy="1428750"/>
                          </a:xfrm>
                          <a:prstGeom prst="rect">
                            <a:avLst/>
                          </a:prstGeom>
                        </pic:spPr>
                      </pic:pic>
                      <wps:wsp>
                        <wps:cNvPr id="13033" name="Shape 13033"/>
                        <wps:cNvSpPr/>
                        <wps:spPr>
                          <a:xfrm>
                            <a:off x="2307590" y="753110"/>
                            <a:ext cx="1572260" cy="685800"/>
                          </a:xfrm>
                          <a:custGeom>
                            <a:avLst/>
                            <a:gdLst/>
                            <a:ahLst/>
                            <a:cxnLst/>
                            <a:rect l="0" t="0" r="0" b="0"/>
                            <a:pathLst>
                              <a:path w="1572260" h="685800">
                                <a:moveTo>
                                  <a:pt x="0" y="685800"/>
                                </a:moveTo>
                                <a:lnTo>
                                  <a:pt x="1572260" y="685800"/>
                                </a:lnTo>
                                <a:lnTo>
                                  <a:pt x="157226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wps:wsp>
                        <wps:cNvPr id="13034" name="Shape 13034"/>
                        <wps:cNvSpPr/>
                        <wps:spPr>
                          <a:xfrm>
                            <a:off x="2269490" y="0"/>
                            <a:ext cx="1667510" cy="1459230"/>
                          </a:xfrm>
                          <a:custGeom>
                            <a:avLst/>
                            <a:gdLst/>
                            <a:ahLst/>
                            <a:cxnLst/>
                            <a:rect l="0" t="0" r="0" b="0"/>
                            <a:pathLst>
                              <a:path w="1667510" h="1459230">
                                <a:moveTo>
                                  <a:pt x="0" y="1459230"/>
                                </a:moveTo>
                                <a:lnTo>
                                  <a:pt x="1667510" y="1459230"/>
                                </a:lnTo>
                                <a:lnTo>
                                  <a:pt x="1667510" y="0"/>
                                </a:lnTo>
                                <a:lnTo>
                                  <a:pt x="0" y="0"/>
                                </a:lnTo>
                                <a:close/>
                              </a:path>
                            </a:pathLst>
                          </a:custGeom>
                          <a:ln w="1016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36" name="Picture 13036"/>
                          <pic:cNvPicPr/>
                        </pic:nvPicPr>
                        <pic:blipFill>
                          <a:blip r:embed="rId146"/>
                          <a:stretch>
                            <a:fillRect/>
                          </a:stretch>
                        </pic:blipFill>
                        <pic:spPr>
                          <a:xfrm>
                            <a:off x="0" y="20320"/>
                            <a:ext cx="1419860" cy="1428750"/>
                          </a:xfrm>
                          <a:prstGeom prst="rect">
                            <a:avLst/>
                          </a:prstGeom>
                        </pic:spPr>
                      </pic:pic>
                      <wps:wsp>
                        <wps:cNvPr id="13037" name="Shape 13037"/>
                        <wps:cNvSpPr/>
                        <wps:spPr>
                          <a:xfrm>
                            <a:off x="97790" y="600710"/>
                            <a:ext cx="772160" cy="199390"/>
                          </a:xfrm>
                          <a:custGeom>
                            <a:avLst/>
                            <a:gdLst/>
                            <a:ahLst/>
                            <a:cxnLst/>
                            <a:rect l="0" t="0" r="0" b="0"/>
                            <a:pathLst>
                              <a:path w="772160" h="199390">
                                <a:moveTo>
                                  <a:pt x="0" y="199390"/>
                                </a:moveTo>
                                <a:lnTo>
                                  <a:pt x="772160" y="199390"/>
                                </a:lnTo>
                                <a:lnTo>
                                  <a:pt x="772160" y="0"/>
                                </a:lnTo>
                                <a:lnTo>
                                  <a:pt x="0" y="0"/>
                                </a:lnTo>
                                <a:close/>
                              </a:path>
                            </a:pathLst>
                          </a:custGeom>
                          <a:ln w="10160" cap="flat">
                            <a:miter lim="127000"/>
                          </a:ln>
                        </wps:spPr>
                        <wps:style>
                          <a:lnRef idx="1">
                            <a:srgbClr val="FF0000"/>
                          </a:lnRef>
                          <a:fillRef idx="0">
                            <a:srgbClr val="000000">
                              <a:alpha val="0"/>
                            </a:srgbClr>
                          </a:fillRef>
                          <a:effectRef idx="0">
                            <a:scrgbClr r="0" g="0" b="0"/>
                          </a:effectRef>
                          <a:fontRef idx="none"/>
                        </wps:style>
                        <wps:bodyPr/>
                      </wps:wsp>
                      <wps:wsp>
                        <wps:cNvPr id="13038" name="Shape 13038"/>
                        <wps:cNvSpPr/>
                        <wps:spPr>
                          <a:xfrm>
                            <a:off x="97790" y="1229360"/>
                            <a:ext cx="886460" cy="190500"/>
                          </a:xfrm>
                          <a:custGeom>
                            <a:avLst/>
                            <a:gdLst/>
                            <a:ahLst/>
                            <a:cxnLst/>
                            <a:rect l="0" t="0" r="0" b="0"/>
                            <a:pathLst>
                              <a:path w="886460" h="190500">
                                <a:moveTo>
                                  <a:pt x="0" y="190500"/>
                                </a:moveTo>
                                <a:lnTo>
                                  <a:pt x="886460" y="190500"/>
                                </a:lnTo>
                                <a:lnTo>
                                  <a:pt x="886460" y="0"/>
                                </a:lnTo>
                                <a:lnTo>
                                  <a:pt x="0" y="0"/>
                                </a:lnTo>
                                <a:lnTo>
                                  <a:pt x="0" y="19050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3039" name="Shape 13039"/>
                        <wps:cNvSpPr/>
                        <wps:spPr>
                          <a:xfrm>
                            <a:off x="2540" y="19050"/>
                            <a:ext cx="1419860" cy="1428750"/>
                          </a:xfrm>
                          <a:custGeom>
                            <a:avLst/>
                            <a:gdLst/>
                            <a:ahLst/>
                            <a:cxnLst/>
                            <a:rect l="0" t="0" r="0" b="0"/>
                            <a:pathLst>
                              <a:path w="1419860" h="1428750">
                                <a:moveTo>
                                  <a:pt x="0" y="1428750"/>
                                </a:moveTo>
                                <a:lnTo>
                                  <a:pt x="1419860" y="1428750"/>
                                </a:lnTo>
                                <a:lnTo>
                                  <a:pt x="1419860" y="0"/>
                                </a:lnTo>
                                <a:lnTo>
                                  <a:pt x="0" y="0"/>
                                </a:lnTo>
                                <a:lnTo>
                                  <a:pt x="0" y="1428750"/>
                                </a:lnTo>
                                <a:close/>
                              </a:path>
                            </a:pathLst>
                          </a:custGeom>
                          <a:ln w="10160" cap="flat">
                            <a:round/>
                          </a:ln>
                        </wps:spPr>
                        <wps:style>
                          <a:lnRef idx="1">
                            <a:srgbClr val="000000"/>
                          </a:lnRef>
                          <a:fillRef idx="0">
                            <a:srgbClr val="000000">
                              <a:alpha val="0"/>
                            </a:srgbClr>
                          </a:fillRef>
                          <a:effectRef idx="0">
                            <a:scrgbClr r="0" g="0" b="0"/>
                          </a:effectRef>
                          <a:fontRef idx="none"/>
                        </wps:style>
                        <wps:bodyPr/>
                      </wps:wsp>
                      <wps:wsp>
                        <wps:cNvPr id="13040" name="Shape 13040"/>
                        <wps:cNvSpPr/>
                        <wps:spPr>
                          <a:xfrm>
                            <a:off x="874395" y="694055"/>
                            <a:ext cx="1438275" cy="415925"/>
                          </a:xfrm>
                          <a:custGeom>
                            <a:avLst/>
                            <a:gdLst/>
                            <a:ahLst/>
                            <a:cxnLst/>
                            <a:rect l="0" t="0" r="0" b="0"/>
                            <a:pathLst>
                              <a:path w="1438275" h="415925">
                                <a:moveTo>
                                  <a:pt x="0" y="0"/>
                                </a:moveTo>
                                <a:lnTo>
                                  <a:pt x="915670" y="0"/>
                                </a:lnTo>
                                <a:lnTo>
                                  <a:pt x="915670" y="6350"/>
                                </a:lnTo>
                                <a:lnTo>
                                  <a:pt x="915670" y="12700"/>
                                </a:lnTo>
                                <a:lnTo>
                                  <a:pt x="915670" y="371475"/>
                                </a:lnTo>
                                <a:lnTo>
                                  <a:pt x="1362075" y="371475"/>
                                </a:lnTo>
                                <a:lnTo>
                                  <a:pt x="1362075" y="339725"/>
                                </a:lnTo>
                                <a:lnTo>
                                  <a:pt x="1425575" y="371475"/>
                                </a:lnTo>
                                <a:lnTo>
                                  <a:pt x="1438275" y="377825"/>
                                </a:lnTo>
                                <a:lnTo>
                                  <a:pt x="1425575" y="384175"/>
                                </a:lnTo>
                                <a:lnTo>
                                  <a:pt x="1362075" y="415925"/>
                                </a:lnTo>
                                <a:lnTo>
                                  <a:pt x="1362075" y="384175"/>
                                </a:lnTo>
                                <a:lnTo>
                                  <a:pt x="902970" y="384175"/>
                                </a:lnTo>
                                <a:lnTo>
                                  <a:pt x="902970" y="12700"/>
                                </a:lnTo>
                                <a:lnTo>
                                  <a:pt x="0" y="12700"/>
                                </a:lnTo>
                                <a:lnTo>
                                  <a:pt x="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395418" o:spid="_x0000_s1462" style="width:315.45pt;height:119.8pt;mso-position-horizontal-relative:char;mso-position-vertical-relative:line" coordsize="40063,152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">
                <v:rect id="Rectangle 12781" o:spid="_x0000_s1463" style="position:absolute;left:39621;top:1325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1VIcQA&#10;AADeAAAADwAAAGRycy9kb3ducmV2LnhtbERPS4vCMBC+C/sfwix401QPWqtRZFfRo48F19vQzLZl&#10;m0lpoq3+eiMI3ubje85s0ZpSXKl2hWUFg34Egji1uuBMwc9x3YtBOI+ssbRMCm7kYDH/6Mww0bbh&#10;PV0PPhMhhF2CCnLvq0RKl+Zk0PVtRRy4P1sb9AHWmdQ1NiHclHIYRSNpsODQkGNFXzml/4eLUbCJ&#10;q+Xv1t6brFydN6fdafJ9nHilup/tcgrCU+vf4pd7q8P84Tge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tVSHEAAAA3gAAAA8AAAAAAAAAAAAAAAAAmAIAAGRycy9k&#10;b3ducmV2LnhtbFBLBQYAAAAABAAEAPUAAACJAwAAAAA=&#10;" filled="f" stroked="f">
                  <v:textbox inset="0,0,0,0">
                    <w:txbxContent>
                      <w:p w:rsidR="008D3E2E" w:rsidRDefault="008D3E2E">
                        <w:pPr>
                          <w:spacing w:after="160" w:line="259" w:lineRule="auto"/>
                          <w:ind w:left="0" w:right="0" w:firstLine="0"/>
                          <w:jc w:val="left"/>
                        </w:pPr>
                        <w:r>
                          <w:t xml:space="preserve"> </w:t>
                        </w:r>
                      </w:p>
                    </w:txbxContent>
                  </v:textbox>
                </v:rect>
                <v:shape id="Picture 13032" o:spid="_x0000_s1464" type="#_x0000_t75" style="position:absolute;left:22669;top:203;width:16675;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wqTnDAAAA3gAAAA8AAABkcnMvZG93bnJldi54bWxET8lqwzAQvRfyD2ICuTWSEyjFjWzahIZA&#10;L4lbeh6s8YKtkbFUx/n7qFDobR5vnV0+215MNPrWsYZkrUAQl860XGv4+nx/fAbhA7LB3jFpuJGH&#10;PFs87DA17soXmopQixjCPkUNTQhDKqUvG7Lo124gjlzlRoshwrGWZsRrDLe93Cj1JC22HBsaHGjf&#10;UNkVP1bD6XBWH5xMZ+rM5a36Pkoji0rr1XJ+fQERaA7/4j/3ycT5W7XdwO878QaZ3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3CpOcMAAADeAAAADwAAAAAAAAAAAAAAAACf&#10;AgAAZHJzL2Rvd25yZXYueG1sUEsFBgAAAAAEAAQA9wAAAI8DAAAAAA==&#10;">
                  <v:imagedata r:id="rId149" o:title=""/>
                </v:shape>
                <v:shape id="Shape 13033" o:spid="_x0000_s1465" style="position:absolute;left:23075;top:7531;width:15723;height:6858;visibility:visible;mso-wrap-style:square;v-text-anchor:top" coordsize="1572260,68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q/iMUA&#10;AADeAAAADwAAAGRycy9kb3ducmV2LnhtbESPQYvCMBCF7wv+hzCCl0VTLatSjSKKsAcvW/0BQzO2&#10;xWZSk6j1328EwdsM731v3izXnWnEnZyvLSsYjxIQxIXVNZcKTsf9cA7CB2SNjWVS8CQP61Xva4mZ&#10;tg/+o3seShFD2GeooAqhzaT0RUUG/ci2xFE7W2cwxNWVUjt8xHDTyEmSTKXBmuOFClvaVlRc8puJ&#10;Nca7izvNJnTdfh/a+Y+udxuXKzXod5sFiEBd+Jjf9K+OXJqkKbzeiTP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r+IxQAAAN4AAAAPAAAAAAAAAAAAAAAAAJgCAABkcnMv&#10;ZG93bnJldi54bWxQSwUGAAAAAAQABAD1AAAAigMAAAAA&#10;" path="m,685800r1572260,l1572260,,,,,685800xe" filled="f" strokecolor="red" strokeweight=".8pt">
                  <v:stroke miterlimit="83231f" joinstyle="miter"/>
                  <v:path arrowok="t" textboxrect="0,0,1572260,685800"/>
                </v:shape>
                <v:shape id="Shape 13034" o:spid="_x0000_s1466" style="position:absolute;left:22694;width:16676;height:14592;visibility:visible;mso-wrap-style:square;v-text-anchor:top" coordsize="1667510,1459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W6NMMA&#10;AADeAAAADwAAAGRycy9kb3ducmV2LnhtbERPyWrDMBC9F/IPYgq5NfJSnOBGMaFNoJBDyULPgzWx&#10;Ta2RsRTb+fuoUOhtHm+ddTGZVgzUu8aygngRgSAurW64UnA5719WIJxH1thaJgV3clBsZk9rzLUd&#10;+UjDyVcihLDLUUHtfZdL6cqaDLqF7YgDd7W9QR9gX0nd4xjCTSuTKMqkwYZDQ40dvddU/pxuRsHu&#10;W8ZVfP36mHSXLLPMHHD0B6Xmz9P2DYSnyf+L/9yfOsxPo/QVft8JN8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W6NMMAAADeAAAADwAAAAAAAAAAAAAAAACYAgAAZHJzL2Rv&#10;d25yZXYueG1sUEsFBgAAAAAEAAQA9QAAAIgDAAAAAA==&#10;" path="m,1459230r1667510,l1667510,,,,,1459230xe" filled="f" strokeweight=".8pt">
                  <v:stroke miterlimit="83231f" joinstyle="miter"/>
                  <v:path arrowok="t" textboxrect="0,0,1667510,1459230"/>
                </v:shape>
                <v:shape id="Picture 13036" o:spid="_x0000_s1467" type="#_x0000_t75" style="position:absolute;top:203;width:14198;height:14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oV9fEAAAA3gAAAA8AAABkcnMvZG93bnJldi54bWxET91qwjAUvh/4DuEI3q2JKzipRpmDwkDH&#10;tPUBDs1ZW2xOSpPV7u2XwWB35+P7Pdv9ZDsx0uBbxxqWiQJBXDnTcq3hWuaPaxA+IBvsHJOGb/Kw&#10;380etpgZd+cLjUWoRQxhn6GGJoQ+k9JXDVn0ieuJI/fpBoshwqGWZsB7DLedfFJqJS22HBsa7Om1&#10;oepWfFkNH+3Nny7veDia/BlPhTqXY33WejGfXjYgAk3hX/znfjNxfqrSFfy+E2+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oV9fEAAAA3gAAAA8AAAAAAAAAAAAAAAAA&#10;nwIAAGRycy9kb3ducmV2LnhtbFBLBQYAAAAABAAEAPcAAACQAwAAAAA=&#10;">
                  <v:imagedata r:id="rId150" o:title=""/>
                </v:shape>
                <v:shape id="Shape 13037" o:spid="_x0000_s1468" style="position:absolute;left:977;top:6007;width:7722;height:1994;visibility:visible;mso-wrap-style:square;v-text-anchor:top" coordsize="772160,199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tmsIA&#10;AADeAAAADwAAAGRycy9kb3ducmV2LnhtbERP32vCMBB+H/g/hBN807SKc1SjiKgIwlA35uvRnG2x&#10;uZQmavbfL4Kwt/v4ft5sEUwt7tS6yrKCdJCAIM6trrhQ8P216X+AcB5ZY22ZFPySg8W88zbDTNsH&#10;H+l+8oWIIewyVFB632RSurwkg25gG+LIXWxr0EfYFlK3+IjhppbDJHmXBiuODSU2tCopv55uRsHZ&#10;8d5+hvTg0p+d327WwYwxKNXrhuUUhKfg/8Uv907H+aNkNIHnO/EG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4O2awgAAAN4AAAAPAAAAAAAAAAAAAAAAAJgCAABkcnMvZG93&#10;bnJldi54bWxQSwUGAAAAAAQABAD1AAAAhwMAAAAA&#10;" path="m,199390r772160,l772160,,,,,199390xe" filled="f" strokecolor="red" strokeweight=".8pt">
                  <v:stroke miterlimit="83231f" joinstyle="miter"/>
                  <v:path arrowok="t" textboxrect="0,0,772160,199390"/>
                </v:shape>
                <v:shape id="Shape 13038" o:spid="_x0000_s1469" style="position:absolute;left:977;top:12293;width:8865;height:1905;visibility:visible;mso-wrap-style:square;v-text-anchor:top" coordsize="88646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cscA&#10;AADeAAAADwAAAGRycy9kb3ducmV2LnhtbESPQUvDQBCF74L/YRmhN7uxLSKx26K2pR5EaFS8Dtkx&#10;CcnOprvbNP33zkHwNsN78943y/XoOjVQiI1nA3fTDBRx6W3DlYHPj93tA6iYkC12nsnAhSKsV9dX&#10;S8ytP/OBhiJVSkI45migTqnPtY5lTQ7j1PfEov344DDJGiptA54l3HV6lmX32mHD0lBjTy81lW1x&#10;cgbevg+7RaufN2G7KYr98I7t1xGNmdyMT4+gEo3p3/x3/WoFf57NhV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vonLHAAAA3gAAAA8AAAAAAAAAAAAAAAAAmAIAAGRy&#10;cy9kb3ducmV2LnhtbFBLBQYAAAAABAAEAPUAAACMAwAAAAA=&#10;" path="m,190500r886460,l886460,,,,,190500xe" filled="f" strokeweight=".8pt">
                  <v:path arrowok="t" textboxrect="0,0,886460,190500"/>
                </v:shape>
                <v:shape id="Shape 13039" o:spid="_x0000_s1470" style="position:absolute;left:25;top:190;width:14199;height:14288;visibility:visible;mso-wrap-style:square;v-text-anchor:top" coordsize="1419860,1428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CSzMMA&#10;AADeAAAADwAAAGRycy9kb3ducmV2LnhtbERP32vCMBB+H+x/CDfwbabOIq4zyjYQ+hqVscdbcmtL&#10;m0tpotb/3giCb/fx/bzVZnSdONEQGs8KZtMMBLHxtuFKwWG/fV2CCBHZYueZFFwowGb9/LTCwvoz&#10;azrtYiVSCIcCFdQx9oWUwdTkMEx9T5y4fz84jAkOlbQDnlO46+Rbli2kw4ZTQ409fddk2t3RKfjK&#10;Tb78+/3RRx1MOdNtvtBtqdTkZfz8ABFpjA/x3V3aNH+ezd/h9k66Qa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CSzMMAAADeAAAADwAAAAAAAAAAAAAAAACYAgAAZHJzL2Rv&#10;d25yZXYueG1sUEsFBgAAAAAEAAQA9QAAAIgDAAAAAA==&#10;" path="m,1428750r1419860,l1419860,,,,,1428750xe" filled="f" strokeweight=".8pt">
                  <v:path arrowok="t" textboxrect="0,0,1419860,1428750"/>
                </v:shape>
                <v:shape id="Shape 13040" o:spid="_x0000_s1471" style="position:absolute;left:8743;top:6940;width:14383;height:4159;visibility:visible;mso-wrap-style:square;v-text-anchor:top" coordsize="1438275,415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dksgA&#10;AADeAAAADwAAAGRycy9kb3ducmV2LnhtbESPT2vCQBDF7wW/wzJCb7rxDyKpm6AWaQv1oBba45Ad&#10;k2B2NmS3Mf32nUOhtxnmzXvvt8kH16ieulB7NjCbJqCIC29rLg18XA6TNagQkS02nsnADwXIs9HD&#10;BlPr73yi/hxLJSYcUjRQxdimWoeiIodh6ltiuV195zDK2pXadngXc9foeZKstMOaJaHClvYVFbfz&#10;tzOwdp/Pu/rgi/dj/zKLb+1ywc2XMY/jYfsEKtIQ/8V/369W6i+SpQAIjsy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0t2SyAAAAN4AAAAPAAAAAAAAAAAAAAAAAJgCAABk&#10;cnMvZG93bnJldi54bWxQSwUGAAAAAAQABAD1AAAAjQMAAAAA&#10;" path="m,l915670,r,6350l915670,12700r,358775l1362075,371475r,-31750l1425575,371475r12700,6350l1425575,384175r-63500,31750l1362075,384175r-459105,l902970,12700,,12700,,xe" fillcolor="red" stroked="f" strokeweight="0">
                  <v:path arrowok="t" textboxrect="0,0,1438275,415925"/>
                </v:shape>
                <w10:anchorlock/>
              </v:group>
            </w:pict>
          </mc:Fallback>
        </mc:AlternateContent>
      </w:r>
      <w:r w:rsidR="00F41FFA">
        <w:rPr>
          <w:color w:val="auto"/>
          <w:szCs w:val="28"/>
          <w:lang w:val="en-US"/>
        </w:rPr>
        <w:t xml:space="preserve"> 19-rasm</w:t>
      </w:r>
    </w:p>
    <w:p w:rsidR="00B45E59" w:rsidRPr="00D91044" w:rsidRDefault="008D3E2E" w:rsidP="00773CE2">
      <w:pPr>
        <w:spacing w:after="0" w:line="276" w:lineRule="auto"/>
        <w:ind w:left="0" w:right="0" w:firstLine="0"/>
        <w:rPr>
          <w:color w:val="auto"/>
          <w:szCs w:val="28"/>
        </w:rPr>
      </w:pPr>
      <w:r w:rsidRPr="00D91044">
        <w:rPr>
          <w:color w:val="auto"/>
          <w:szCs w:val="28"/>
        </w:rPr>
        <w:t xml:space="preserve">strelkalar orqali boshqariladi. Word 2007 eski versiyasida shunday yaxshi funksiya bo‘ladiyu, nahotki, Word 2016 yangi versiyasida bunday funksiya mavjud </w:t>
      </w:r>
      <w:r w:rsidRPr="00D91044">
        <w:rPr>
          <w:color w:val="auto"/>
          <w:szCs w:val="28"/>
        </w:rPr>
        <w:lastRenderedPageBreak/>
        <w:t>bo‘lmasa deyishingiz mumkin. Bu funksiya albatta Word 2016 da ham mavjud. Faqat, u dastur oynasining o‘ng tomonidagi harakatlanish taxtachasi tagida emas, balki menyular satridagi Гл</w:t>
      </w:r>
      <w:proofErr w:type="gramStart"/>
      <w:r w:rsidRPr="00D91044">
        <w:rPr>
          <w:color w:val="auto"/>
          <w:szCs w:val="28"/>
        </w:rPr>
        <w:t>a</w:t>
      </w:r>
      <w:proofErr w:type="gramEnd"/>
      <w:r w:rsidR="00AC3CB0">
        <w:rPr>
          <w:color w:val="auto"/>
          <w:szCs w:val="28"/>
        </w:rPr>
        <w:t>вн</w:t>
      </w:r>
      <w:r w:rsidRPr="00D91044">
        <w:rPr>
          <w:color w:val="auto"/>
          <w:szCs w:val="28"/>
        </w:rPr>
        <w:t>aя menyusining Peдaк</w:t>
      </w:r>
      <w:r w:rsidR="00AC3CB0">
        <w:rPr>
          <w:color w:val="auto"/>
          <w:szCs w:val="28"/>
        </w:rPr>
        <w:t>т</w:t>
      </w:r>
      <w:r w:rsidRPr="00D91044">
        <w:rPr>
          <w:color w:val="auto"/>
          <w:szCs w:val="28"/>
        </w:rPr>
        <w:t>иpo</w:t>
      </w:r>
      <w:r w:rsidR="00AC3CB0">
        <w:rPr>
          <w:color w:val="auto"/>
          <w:szCs w:val="28"/>
        </w:rPr>
        <w:t>вание</w:t>
      </w:r>
      <w:r w:rsidRPr="00D91044">
        <w:rPr>
          <w:color w:val="auto"/>
          <w:szCs w:val="28"/>
        </w:rPr>
        <w:t xml:space="preserve"> bo‘limi Haй</w:t>
      </w:r>
      <w:r w:rsidR="00AC3CB0">
        <w:rPr>
          <w:color w:val="auto"/>
          <w:szCs w:val="28"/>
        </w:rPr>
        <w:t>ти</w:t>
      </w:r>
      <w:r w:rsidRPr="00D91044">
        <w:rPr>
          <w:color w:val="auto"/>
          <w:szCs w:val="28"/>
        </w:rPr>
        <w:t xml:space="preserve"> pun</w:t>
      </w:r>
      <w:r w:rsidR="00AC3CB0">
        <w:rPr>
          <w:color w:val="auto"/>
          <w:szCs w:val="28"/>
        </w:rPr>
        <w:t>к</w:t>
      </w:r>
      <w:r w:rsidRPr="00D91044">
        <w:rPr>
          <w:color w:val="auto"/>
          <w:szCs w:val="28"/>
        </w:rPr>
        <w:t>t joylashgan (</w:t>
      </w:r>
      <w:r w:rsidR="00AC3CB0">
        <w:rPr>
          <w:color w:val="auto"/>
          <w:szCs w:val="28"/>
        </w:rPr>
        <w:t>19</w:t>
      </w:r>
      <w:r w:rsidRPr="00D91044">
        <w:rPr>
          <w:color w:val="auto"/>
          <w:szCs w:val="28"/>
        </w:rPr>
        <w:t xml:space="preserve">-rasmda keltirilgan). </w:t>
      </w:r>
    </w:p>
    <w:p w:rsidR="00176BF9" w:rsidRPr="00806535" w:rsidRDefault="008D3E2E" w:rsidP="00AC3CB0">
      <w:pPr>
        <w:spacing w:after="0" w:line="276" w:lineRule="auto"/>
        <w:ind w:left="0" w:right="0" w:firstLine="708"/>
        <w:rPr>
          <w:color w:val="auto"/>
          <w:szCs w:val="28"/>
          <w:lang w:val="en-US"/>
        </w:rPr>
      </w:pPr>
      <w:r w:rsidRPr="00D91044">
        <w:rPr>
          <w:color w:val="auto"/>
          <w:szCs w:val="28"/>
        </w:rPr>
        <w:t xml:space="preserve">Bu tugmaning o‘ng tarafidagi pastga qaragan yo‘naltirgich (strelka) ga chertsak, bu </w:t>
      </w:r>
      <w:proofErr w:type="gramStart"/>
      <w:r w:rsidRPr="00D91044">
        <w:rPr>
          <w:color w:val="auto"/>
          <w:szCs w:val="28"/>
        </w:rPr>
        <w:t>е</w:t>
      </w:r>
      <w:proofErr w:type="gramEnd"/>
      <w:r w:rsidRPr="00D91044">
        <w:rPr>
          <w:color w:val="auto"/>
          <w:szCs w:val="28"/>
        </w:rPr>
        <w:t>rda, uch xil turdagi qidiruv funksiyalari mavjudligini ko‘rishimiz mumkin. Shulardan П</w:t>
      </w:r>
      <w:proofErr w:type="gramStart"/>
      <w:r w:rsidRPr="00D91044">
        <w:rPr>
          <w:color w:val="auto"/>
          <w:szCs w:val="28"/>
        </w:rPr>
        <w:t>epe</w:t>
      </w:r>
      <w:proofErr w:type="gramEnd"/>
      <w:r w:rsidRPr="00D91044">
        <w:rPr>
          <w:color w:val="auto"/>
          <w:szCs w:val="28"/>
        </w:rPr>
        <w:t>й</w:t>
      </w:r>
      <w:r w:rsidR="005E287B">
        <w:rPr>
          <w:color w:val="auto"/>
          <w:szCs w:val="28"/>
        </w:rPr>
        <w:t>т</w:t>
      </w:r>
      <w:r w:rsidRPr="00D91044">
        <w:rPr>
          <w:color w:val="auto"/>
          <w:szCs w:val="28"/>
        </w:rPr>
        <w:t>и… punktiga chertib, undagi o</w:t>
      </w:r>
      <w:r w:rsidR="005E287B">
        <w:rPr>
          <w:color w:val="auto"/>
          <w:szCs w:val="28"/>
        </w:rPr>
        <w:t>б</w:t>
      </w:r>
      <w:r w:rsidRPr="00D91044">
        <w:rPr>
          <w:color w:val="auto"/>
          <w:szCs w:val="28"/>
        </w:rPr>
        <w:t>ъeк</w:t>
      </w:r>
      <w:r w:rsidR="005E287B">
        <w:rPr>
          <w:color w:val="auto"/>
          <w:szCs w:val="28"/>
        </w:rPr>
        <w:t>т</w:t>
      </w:r>
      <w:r w:rsidRPr="00D91044">
        <w:rPr>
          <w:color w:val="auto"/>
          <w:szCs w:val="28"/>
        </w:rPr>
        <w:t xml:space="preserve"> пepexoдa maydonchasidan</w:t>
      </w:r>
      <w:r w:rsidR="002309D8" w:rsidRPr="00D91044">
        <w:rPr>
          <w:color w:val="auto"/>
          <w:szCs w:val="28"/>
        </w:rPr>
        <w:t xml:space="preserve"> </w:t>
      </w:r>
      <w:r w:rsidRPr="00D91044">
        <w:rPr>
          <w:color w:val="auto"/>
          <w:szCs w:val="28"/>
        </w:rPr>
        <w:t xml:space="preserve">topmoqchi bo‘lgan ko‘rinish turini tanlaysiz. </w:t>
      </w:r>
      <w:proofErr w:type="gramStart"/>
      <w:r w:rsidRPr="00D91044">
        <w:rPr>
          <w:color w:val="auto"/>
          <w:szCs w:val="28"/>
          <w:lang w:val="en-US"/>
        </w:rPr>
        <w:t>Bu funksiyadan foydalanish jarayonida uni qanday ishlatish kerakligini osongina tushunib olishingizga ishonaman.</w:t>
      </w:r>
      <w:proofErr w:type="gramEnd"/>
      <w:r w:rsidRPr="00D91044">
        <w:rPr>
          <w:color w:val="auto"/>
          <w:szCs w:val="28"/>
          <w:lang w:val="en-US"/>
        </w:rPr>
        <w:t xml:space="preserve"> Mana shu </w:t>
      </w:r>
      <w:r w:rsidRPr="00D91044">
        <w:rPr>
          <w:color w:val="auto"/>
          <w:szCs w:val="28"/>
        </w:rPr>
        <w:t>е</w:t>
      </w:r>
      <w:r w:rsidRPr="00D91044">
        <w:rPr>
          <w:color w:val="auto"/>
          <w:szCs w:val="28"/>
          <w:lang w:val="en-US"/>
        </w:rPr>
        <w:t xml:space="preserve">rda bitta gapni keltirib o‘tgan </w:t>
      </w:r>
      <w:proofErr w:type="gramStart"/>
      <w:r w:rsidRPr="00D91044">
        <w:rPr>
          <w:color w:val="auto"/>
          <w:szCs w:val="28"/>
          <w:lang w:val="en-US"/>
        </w:rPr>
        <w:t>bo‘lsangiz</w:t>
      </w:r>
      <w:proofErr w:type="gramEnd"/>
      <w:r w:rsidRPr="00D91044">
        <w:rPr>
          <w:color w:val="auto"/>
          <w:szCs w:val="28"/>
          <w:lang w:val="en-US"/>
        </w:rPr>
        <w:t xml:space="preserve">, dasturni chuqurroq o‘rganganimiz sari, har xil funksiyalar soni ortib borayapti. Sizga aytmoqchi </w:t>
      </w:r>
      <w:proofErr w:type="gramStart"/>
      <w:r w:rsidRPr="00D91044">
        <w:rPr>
          <w:color w:val="auto"/>
          <w:szCs w:val="28"/>
          <w:lang w:val="en-US"/>
        </w:rPr>
        <w:t>bo‘lganim</w:t>
      </w:r>
      <w:proofErr w:type="gramEnd"/>
      <w:r w:rsidRPr="00D91044">
        <w:rPr>
          <w:color w:val="auto"/>
          <w:szCs w:val="28"/>
          <w:lang w:val="en-US"/>
        </w:rPr>
        <w:t xml:space="preserve">, ularning barchasini eslab qolishga harakat qilmang. </w:t>
      </w:r>
      <w:proofErr w:type="gramStart"/>
      <w:r w:rsidRPr="00D91044">
        <w:rPr>
          <w:color w:val="auto"/>
          <w:szCs w:val="28"/>
          <w:lang w:val="en-US"/>
        </w:rPr>
        <w:t>Chunki, siz ularning barchasini eslab qila olmaysiz.</w:t>
      </w:r>
      <w:proofErr w:type="gramEnd"/>
      <w:r w:rsidRPr="00D91044">
        <w:rPr>
          <w:color w:val="auto"/>
          <w:szCs w:val="28"/>
          <w:lang w:val="en-US"/>
        </w:rPr>
        <w:t xml:space="preserve"> Buning uchun yuqorida sanab o‘tgan usullarimizning qay biridan foydalanishingizdan yo‘llarining ko‘pligi esa, har xil odamlarning hujjat ustida ishlashlari qulay </w:t>
      </w:r>
      <w:proofErr w:type="gramStart"/>
      <w:r w:rsidRPr="00D91044">
        <w:rPr>
          <w:color w:val="auto"/>
          <w:szCs w:val="28"/>
          <w:lang w:val="en-US"/>
        </w:rPr>
        <w:t>bo‘lishi</w:t>
      </w:r>
      <w:proofErr w:type="gramEnd"/>
      <w:r w:rsidRPr="00D91044">
        <w:rPr>
          <w:color w:val="auto"/>
          <w:szCs w:val="28"/>
          <w:lang w:val="en-US"/>
        </w:rPr>
        <w:t xml:space="preserve"> uchun o‘ylab topilgan. Siz esa o‘zingizga q</w:t>
      </w:r>
      <w:bookmarkStart w:id="3" w:name="_GoBack"/>
      <w:bookmarkEnd w:id="3"/>
      <w:r w:rsidRPr="00D91044">
        <w:rPr>
          <w:color w:val="auto"/>
          <w:szCs w:val="28"/>
          <w:lang w:val="en-US"/>
        </w:rPr>
        <w:t xml:space="preserve">ulayini tanlang </w:t>
      </w:r>
      <w:proofErr w:type="gramStart"/>
      <w:r w:rsidRPr="00D91044">
        <w:rPr>
          <w:color w:val="auto"/>
          <w:szCs w:val="28"/>
          <w:lang w:val="en-US"/>
        </w:rPr>
        <w:t>va</w:t>
      </w:r>
      <w:proofErr w:type="gramEnd"/>
      <w:r w:rsidRPr="00D91044">
        <w:rPr>
          <w:color w:val="auto"/>
          <w:szCs w:val="28"/>
          <w:lang w:val="en-US"/>
        </w:rPr>
        <w:t xml:space="preserve"> eslab qoling. </w:t>
      </w:r>
      <w:proofErr w:type="gramStart"/>
      <w:r w:rsidRPr="00D91044">
        <w:rPr>
          <w:color w:val="auto"/>
          <w:szCs w:val="28"/>
          <w:lang w:val="en-US"/>
        </w:rPr>
        <w:t>Men esa sizga, eng qulayini tavsiya qilishga harakat qilib boraman.</w:t>
      </w:r>
      <w:proofErr w:type="gramEnd"/>
      <w:r w:rsidRPr="00D91044">
        <w:rPr>
          <w:color w:val="auto"/>
          <w:szCs w:val="28"/>
          <w:lang w:val="en-US"/>
        </w:rPr>
        <w:t xml:space="preserve"> </w:t>
      </w:r>
      <w:bookmarkEnd w:id="0"/>
    </w:p>
    <w:p w:rsidR="00176BF9" w:rsidRPr="00806535" w:rsidRDefault="00176BF9" w:rsidP="00773CE2">
      <w:pPr>
        <w:spacing w:after="0" w:line="276" w:lineRule="auto"/>
        <w:ind w:left="426" w:right="0" w:hanging="426"/>
        <w:jc w:val="left"/>
        <w:rPr>
          <w:color w:val="auto"/>
          <w:szCs w:val="28"/>
          <w:lang w:val="en-US"/>
        </w:rPr>
      </w:pPr>
    </w:p>
    <w:sectPr w:rsidR="00176BF9" w:rsidRPr="00806535" w:rsidSect="00ED64E3">
      <w:headerReference w:type="even" r:id="rId151"/>
      <w:headerReference w:type="default" r:id="rId152"/>
      <w:footerReference w:type="even" r:id="rId153"/>
      <w:footerReference w:type="default" r:id="rId154"/>
      <w:headerReference w:type="first" r:id="rId155"/>
      <w:footerReference w:type="first" r:id="rId156"/>
      <w:pgSz w:w="11904" w:h="16838" w:code="9"/>
      <w:pgMar w:top="1134" w:right="851" w:bottom="1134" w:left="1701" w:header="720" w:footer="533"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011E" w:rsidRDefault="0049011E">
      <w:pPr>
        <w:spacing w:after="0" w:line="240" w:lineRule="auto"/>
      </w:pPr>
      <w:r>
        <w:separator/>
      </w:r>
    </w:p>
  </w:endnote>
  <w:endnote w:type="continuationSeparator" w:id="0">
    <w:p w:rsidR="0049011E" w:rsidRDefault="00490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CC"/>
    <w:family w:val="swiss"/>
    <w:pitch w:val="variable"/>
    <w:sig w:usb0="E1002EFF" w:usb1="C000605B" w:usb2="00000029" w:usb3="00000000" w:csb0="000101FF" w:csb1="00000000"/>
  </w:font>
  <w:font w:name="TimesUZ">
    <w:altName w:val="Times New Roman"/>
    <w:panose1 w:val="00000000000000000000"/>
    <w:charset w:val="00"/>
    <w:family w:val="auto"/>
    <w:notTrueType/>
    <w:pitch w:val="variable"/>
    <w:sig w:usb0="00000003" w:usb1="00000000" w:usb2="00000000" w:usb3="00000000" w:csb0="00000001" w:csb1="00000000"/>
  </w:font>
  <w:font w:name="PANDA Times UZ">
    <w:charset w:val="00"/>
    <w:family w:val="swiss"/>
    <w:pitch w:val="variable"/>
    <w:sig w:usb0="00000203" w:usb1="00000000" w:usb2="00000000" w:usb3="00000000" w:csb0="00000005"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 w:line="259" w:lineRule="auto"/>
      <w:ind w:left="7" w:right="0" w:firstLine="0"/>
      <w:jc w:val="center"/>
    </w:pPr>
    <w:r>
      <w:fldChar w:fldCharType="begin"/>
    </w:r>
    <w:r>
      <w:instrText xml:space="preserve"> PAGE   \* MERGEFORMAT </w:instrText>
    </w:r>
    <w:r>
      <w:fldChar w:fldCharType="separate"/>
    </w:r>
    <w:r w:rsidR="005E287B">
      <w:rPr>
        <w:noProof/>
      </w:rPr>
      <w:t>12</w:t>
    </w:r>
    <w:r>
      <w:fldChar w:fldCharType="end"/>
    </w:r>
    <w:r>
      <w:t xml:space="preserve"> </w:t>
    </w:r>
  </w:p>
  <w:p w:rsidR="008D3E2E" w:rsidRDefault="008D3E2E">
    <w:pPr>
      <w:spacing w:after="0" w:line="259" w:lineRule="auto"/>
      <w:ind w:left="82" w:right="0" w:firstLine="0"/>
      <w:jc w:val="left"/>
    </w:pPr>
    <w:r>
      <w:rPr>
        <w:rFonts w:ascii="Calibri" w:eastAsia="Calibri" w:hAnsi="Calibri" w:cs="Calibri"/>
        <w:sz w:val="3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 w:line="259" w:lineRule="auto"/>
      <w:ind w:left="7" w:right="0" w:firstLine="0"/>
      <w:jc w:val="center"/>
    </w:pPr>
    <w:r>
      <w:fldChar w:fldCharType="begin"/>
    </w:r>
    <w:r>
      <w:instrText xml:space="preserve"> PAGE   \* MERGEFORMAT </w:instrText>
    </w:r>
    <w:r>
      <w:fldChar w:fldCharType="separate"/>
    </w:r>
    <w:r w:rsidR="005E287B">
      <w:rPr>
        <w:noProof/>
      </w:rPr>
      <w:t>13</w:t>
    </w:r>
    <w:r>
      <w:fldChar w:fldCharType="end"/>
    </w:r>
    <w:r>
      <w:t xml:space="preserve"> </w:t>
    </w:r>
  </w:p>
  <w:p w:rsidR="008D3E2E" w:rsidRDefault="008D3E2E">
    <w:pPr>
      <w:spacing w:after="0" w:line="259" w:lineRule="auto"/>
      <w:ind w:left="82" w:right="0" w:firstLine="0"/>
      <w:jc w:val="left"/>
    </w:pPr>
    <w:r>
      <w:rPr>
        <w:rFonts w:ascii="Calibri" w:eastAsia="Calibri" w:hAnsi="Calibri" w:cs="Calibri"/>
        <w:sz w:val="3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 w:line="259" w:lineRule="auto"/>
      <w:ind w:left="7" w:right="0" w:firstLine="0"/>
      <w:jc w:val="center"/>
    </w:pPr>
    <w:r>
      <w:fldChar w:fldCharType="begin"/>
    </w:r>
    <w:r>
      <w:instrText xml:space="preserve"> PAGE   \* MERGEFORMAT </w:instrText>
    </w:r>
    <w:r>
      <w:fldChar w:fldCharType="separate"/>
    </w:r>
    <w:r w:rsidR="003326E5">
      <w:rPr>
        <w:noProof/>
      </w:rPr>
      <w:t>1</w:t>
    </w:r>
    <w:r>
      <w:fldChar w:fldCharType="end"/>
    </w:r>
    <w:r>
      <w:t xml:space="preserve"> </w:t>
    </w:r>
  </w:p>
  <w:p w:rsidR="008D3E2E" w:rsidRDefault="008D3E2E">
    <w:pPr>
      <w:spacing w:after="0" w:line="259" w:lineRule="auto"/>
      <w:ind w:left="82" w:right="0" w:firstLine="0"/>
      <w:jc w:val="left"/>
    </w:pPr>
    <w:r>
      <w:rPr>
        <w:rFonts w:ascii="Calibri" w:eastAsia="Calibri" w:hAnsi="Calibri" w:cs="Calibri"/>
        <w:sz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011E" w:rsidRDefault="0049011E">
      <w:pPr>
        <w:spacing w:after="0" w:line="240" w:lineRule="auto"/>
      </w:pPr>
      <w:r>
        <w:separator/>
      </w:r>
    </w:p>
  </w:footnote>
  <w:footnote w:type="continuationSeparator" w:id="0">
    <w:p w:rsidR="0049011E" w:rsidRDefault="004901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E2E" w:rsidRDefault="008D3E2E">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_x0000_i1068" style="width:11.25pt;height:11.25pt" coordsize="" o:spt="100" o:bullet="t" adj="0,,0" path="" stroked="f">
        <v:stroke joinstyle="miter"/>
        <v:imagedata r:id="rId1" o:title="image270"/>
        <v:formulas/>
        <v:path o:connecttype="segments"/>
      </v:shape>
    </w:pict>
  </w:numPicBullet>
  <w:abstractNum w:abstractNumId="0">
    <w:nsid w:val="00000007"/>
    <w:multiLevelType w:val="singleLevel"/>
    <w:tmpl w:val="0100B06E"/>
    <w:name w:val="WW8Num17"/>
    <w:lvl w:ilvl="0">
      <w:start w:val="1"/>
      <w:numFmt w:val="decimal"/>
      <w:lvlText w:val="%1."/>
      <w:lvlJc w:val="left"/>
      <w:pPr>
        <w:tabs>
          <w:tab w:val="num" w:pos="0"/>
        </w:tabs>
        <w:ind w:left="360" w:hanging="360"/>
      </w:pPr>
      <w:rPr>
        <w:rFonts w:ascii="Times New Roman" w:hAnsi="Times New Roman" w:cs="Times New Roman" w:hint="default"/>
      </w:rPr>
    </w:lvl>
  </w:abstractNum>
  <w:abstractNum w:abstractNumId="1">
    <w:nsid w:val="00295262"/>
    <w:multiLevelType w:val="hybridMultilevel"/>
    <w:tmpl w:val="8AFC6F76"/>
    <w:lvl w:ilvl="0" w:tplc="9146C082">
      <w:start w:val="6"/>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A2806C">
      <w:start w:val="1"/>
      <w:numFmt w:val="lowerLetter"/>
      <w:lvlText w:val="%2"/>
      <w:lvlJc w:val="left"/>
      <w:pPr>
        <w:ind w:left="17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2762E00">
      <w:start w:val="1"/>
      <w:numFmt w:val="lowerRoman"/>
      <w:lvlText w:val="%3"/>
      <w:lvlJc w:val="left"/>
      <w:pPr>
        <w:ind w:left="24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209C7E">
      <w:start w:val="1"/>
      <w:numFmt w:val="decimal"/>
      <w:lvlText w:val="%4"/>
      <w:lvlJc w:val="left"/>
      <w:pPr>
        <w:ind w:left="32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7B03914">
      <w:start w:val="1"/>
      <w:numFmt w:val="lowerLetter"/>
      <w:lvlText w:val="%5"/>
      <w:lvlJc w:val="left"/>
      <w:pPr>
        <w:ind w:left="39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047B4A">
      <w:start w:val="1"/>
      <w:numFmt w:val="lowerRoman"/>
      <w:lvlText w:val="%6"/>
      <w:lvlJc w:val="left"/>
      <w:pPr>
        <w:ind w:left="46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B7891C8">
      <w:start w:val="1"/>
      <w:numFmt w:val="decimal"/>
      <w:lvlText w:val="%7"/>
      <w:lvlJc w:val="left"/>
      <w:pPr>
        <w:ind w:left="53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900DBB2">
      <w:start w:val="1"/>
      <w:numFmt w:val="lowerLetter"/>
      <w:lvlText w:val="%8"/>
      <w:lvlJc w:val="left"/>
      <w:pPr>
        <w:ind w:left="60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ADA3D80">
      <w:start w:val="1"/>
      <w:numFmt w:val="lowerRoman"/>
      <w:lvlText w:val="%9"/>
      <w:lvlJc w:val="left"/>
      <w:pPr>
        <w:ind w:left="68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nsid w:val="005C6D7F"/>
    <w:multiLevelType w:val="hybridMultilevel"/>
    <w:tmpl w:val="DBD89C78"/>
    <w:lvl w:ilvl="0" w:tplc="4D16946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A5A9BD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884EA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A2832A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09EA2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D8742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78EF64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36EF91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E4705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nsid w:val="00B71C9D"/>
    <w:multiLevelType w:val="hybridMultilevel"/>
    <w:tmpl w:val="B484DE36"/>
    <w:lvl w:ilvl="0" w:tplc="43604596">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33EA67C">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1C661D4">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8F02E116">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336CB5C">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636EA92">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3AA7B8E">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B020D7A">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05467C4">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014B55CC"/>
    <w:multiLevelType w:val="hybridMultilevel"/>
    <w:tmpl w:val="6512CEF8"/>
    <w:lvl w:ilvl="0" w:tplc="B20E3722">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34D196">
      <w:start w:val="1"/>
      <w:numFmt w:val="lowerLetter"/>
      <w:lvlText w:val="%2"/>
      <w:lvlJc w:val="left"/>
      <w:pPr>
        <w:ind w:left="18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9A092A">
      <w:start w:val="1"/>
      <w:numFmt w:val="lowerRoman"/>
      <w:lvlText w:val="%3"/>
      <w:lvlJc w:val="left"/>
      <w:pPr>
        <w:ind w:left="25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2C9C02">
      <w:start w:val="1"/>
      <w:numFmt w:val="decimal"/>
      <w:lvlText w:val="%4"/>
      <w:lvlJc w:val="left"/>
      <w:pPr>
        <w:ind w:left="33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D90664E">
      <w:start w:val="1"/>
      <w:numFmt w:val="lowerLetter"/>
      <w:lvlText w:val="%5"/>
      <w:lvlJc w:val="left"/>
      <w:pPr>
        <w:ind w:left="40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522ACA">
      <w:start w:val="1"/>
      <w:numFmt w:val="lowerRoman"/>
      <w:lvlText w:val="%6"/>
      <w:lvlJc w:val="left"/>
      <w:pPr>
        <w:ind w:left="47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140029C">
      <w:start w:val="1"/>
      <w:numFmt w:val="decimal"/>
      <w:lvlText w:val="%7"/>
      <w:lvlJc w:val="left"/>
      <w:pPr>
        <w:ind w:left="5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C401FE">
      <w:start w:val="1"/>
      <w:numFmt w:val="lowerLetter"/>
      <w:lvlText w:val="%8"/>
      <w:lvlJc w:val="left"/>
      <w:pPr>
        <w:ind w:left="6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B6BDAA">
      <w:start w:val="1"/>
      <w:numFmt w:val="lowerRoman"/>
      <w:lvlText w:val="%9"/>
      <w:lvlJc w:val="left"/>
      <w:pPr>
        <w:ind w:left="6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nsid w:val="02A34623"/>
    <w:multiLevelType w:val="hybridMultilevel"/>
    <w:tmpl w:val="BE902DE4"/>
    <w:lvl w:ilvl="0" w:tplc="D56629E0">
      <w:start w:val="1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14AB05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DD2112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C2020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80C20D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85C2C3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1903BC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C8C537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A06997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nsid w:val="02A51357"/>
    <w:multiLevelType w:val="hybridMultilevel"/>
    <w:tmpl w:val="5D747E2E"/>
    <w:lvl w:ilvl="0" w:tplc="0C380D70">
      <w:start w:val="46"/>
      <w:numFmt w:val="decimal"/>
      <w:lvlText w:val="%1."/>
      <w:lvlJc w:val="left"/>
      <w:pPr>
        <w:ind w:left="4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8461CB2">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38B4B204">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A78C0EA">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57326AF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ED9ACB6C">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594DC8A">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5D469EB8">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64B045F8">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nsid w:val="042A6158"/>
    <w:multiLevelType w:val="hybridMultilevel"/>
    <w:tmpl w:val="81A079C8"/>
    <w:lvl w:ilvl="0" w:tplc="6AB64614">
      <w:start w:val="1"/>
      <w:numFmt w:val="bullet"/>
      <w:lvlText w:val="•"/>
      <w:lvlJc w:val="left"/>
      <w:pPr>
        <w:ind w:left="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CA9B38">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DC6AFE8">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C63782">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207A0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26852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3EE5A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2EEADF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A2D0B8">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nsid w:val="04722C95"/>
    <w:multiLevelType w:val="hybridMultilevel"/>
    <w:tmpl w:val="3A3EE8BE"/>
    <w:lvl w:ilvl="0" w:tplc="5CCEBE9E">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7D0092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92154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B44C0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A32430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9036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CC812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FC62B2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0A4856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nsid w:val="04F843E6"/>
    <w:multiLevelType w:val="hybridMultilevel"/>
    <w:tmpl w:val="1E98003E"/>
    <w:lvl w:ilvl="0" w:tplc="87065DB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503258">
      <w:start w:val="1"/>
      <w:numFmt w:val="lowerLetter"/>
      <w:lvlText w:val="%2"/>
      <w:lvlJc w:val="left"/>
      <w:pPr>
        <w:ind w:left="1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388388">
      <w:start w:val="1"/>
      <w:numFmt w:val="lowerRoman"/>
      <w:lvlText w:val="%3"/>
      <w:lvlJc w:val="left"/>
      <w:pPr>
        <w:ind w:left="2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234C718">
      <w:start w:val="1"/>
      <w:numFmt w:val="decimal"/>
      <w:lvlText w:val="%4"/>
      <w:lvlJc w:val="left"/>
      <w:pPr>
        <w:ind w:left="3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726FA0">
      <w:start w:val="1"/>
      <w:numFmt w:val="lowerLetter"/>
      <w:lvlText w:val="%5"/>
      <w:lvlJc w:val="left"/>
      <w:pPr>
        <w:ind w:left="3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1FEAAA2">
      <w:start w:val="1"/>
      <w:numFmt w:val="lowerRoman"/>
      <w:lvlText w:val="%6"/>
      <w:lvlJc w:val="left"/>
      <w:pPr>
        <w:ind w:left="4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5E7126">
      <w:start w:val="1"/>
      <w:numFmt w:val="decimal"/>
      <w:lvlText w:val="%7"/>
      <w:lvlJc w:val="left"/>
      <w:pPr>
        <w:ind w:left="5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4F2E540">
      <w:start w:val="1"/>
      <w:numFmt w:val="lowerLetter"/>
      <w:lvlText w:val="%8"/>
      <w:lvlJc w:val="left"/>
      <w:pPr>
        <w:ind w:left="6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500D370">
      <w:start w:val="1"/>
      <w:numFmt w:val="lowerRoman"/>
      <w:lvlText w:val="%9"/>
      <w:lvlJc w:val="left"/>
      <w:pPr>
        <w:ind w:left="6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nsid w:val="055E1ADC"/>
    <w:multiLevelType w:val="hybridMultilevel"/>
    <w:tmpl w:val="4FC6CB62"/>
    <w:lvl w:ilvl="0" w:tplc="137AB1D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B6181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99C45A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8E8E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E8CB1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90AAD0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FAF3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8ECF2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305D7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nsid w:val="05AB0E78"/>
    <w:multiLevelType w:val="hybridMultilevel"/>
    <w:tmpl w:val="73B45706"/>
    <w:lvl w:ilvl="0" w:tplc="0BC2561A">
      <w:start w:val="1"/>
      <w:numFmt w:val="bullet"/>
      <w:lvlText w:val="•"/>
      <w:lvlJc w:val="left"/>
      <w:pPr>
        <w:ind w:left="1498"/>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DD657CE">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BC8394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2B0BAB2">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E1AA4DA">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E2429D8">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C84ED328">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74A85E0">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616D6D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nsid w:val="06744358"/>
    <w:multiLevelType w:val="hybridMultilevel"/>
    <w:tmpl w:val="972885B2"/>
    <w:lvl w:ilvl="0" w:tplc="746A9FB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3AAC16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1A516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900E4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3F062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72E72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F01B5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CCA58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CC4EB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nsid w:val="067B56E5"/>
    <w:multiLevelType w:val="hybridMultilevel"/>
    <w:tmpl w:val="B1DE1DDC"/>
    <w:lvl w:ilvl="0" w:tplc="F88256D0">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BA0DA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A4711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5E0CB0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3C850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456590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AD26FE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04A7CA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BC6493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nsid w:val="07015B21"/>
    <w:multiLevelType w:val="hybridMultilevel"/>
    <w:tmpl w:val="7AC08A5A"/>
    <w:lvl w:ilvl="0" w:tplc="0D04AE2C">
      <w:start w:val="11"/>
      <w:numFmt w:val="decimal"/>
      <w:lvlText w:val="%1."/>
      <w:lvlJc w:val="left"/>
      <w:pPr>
        <w:ind w:left="429"/>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6DE67200">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0A24491A">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DCC85EF4">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2892B678">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A9220BF8">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A6524978">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E65E56A4">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44607922">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15">
    <w:nsid w:val="071853C6"/>
    <w:multiLevelType w:val="hybridMultilevel"/>
    <w:tmpl w:val="387E9E3E"/>
    <w:lvl w:ilvl="0" w:tplc="46FE0D94">
      <w:start w:val="6"/>
      <w:numFmt w:val="decimal"/>
      <w:lvlText w:val="%1."/>
      <w:lvlJc w:val="left"/>
      <w:pPr>
        <w:ind w:left="3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4948A7B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94DEB25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7346DE9A">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40742742">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931ADA12">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12C98A4">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3000FBA8">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C88777A">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nsid w:val="075B51F6"/>
    <w:multiLevelType w:val="hybridMultilevel"/>
    <w:tmpl w:val="3B081048"/>
    <w:lvl w:ilvl="0" w:tplc="06345992">
      <w:start w:val="8"/>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287CF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B286E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5010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B7E9B2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EBC49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C64D43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50787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E0B19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nsid w:val="086B14DB"/>
    <w:multiLevelType w:val="hybridMultilevel"/>
    <w:tmpl w:val="8F9A7422"/>
    <w:lvl w:ilvl="0" w:tplc="D3727400">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122E9EE">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B28D34">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022ABBA">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1E6B1C">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C0E0A">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276E626">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2CE2B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50B674">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nsid w:val="086B322E"/>
    <w:multiLevelType w:val="hybridMultilevel"/>
    <w:tmpl w:val="B852B3BA"/>
    <w:lvl w:ilvl="0" w:tplc="C882B6B0">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94B220F"/>
    <w:multiLevelType w:val="hybridMultilevel"/>
    <w:tmpl w:val="AF92F9B0"/>
    <w:lvl w:ilvl="0" w:tplc="809E941A">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907E7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45E74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2A0EF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A2815E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884C2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0E81D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FE0BC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C4C5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nsid w:val="09693D39"/>
    <w:multiLevelType w:val="hybridMultilevel"/>
    <w:tmpl w:val="FFDC42F4"/>
    <w:lvl w:ilvl="0" w:tplc="F80A31D4">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2E8D7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70EF1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A6A4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04EFD5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73EFA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5851B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A48BAC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3AF62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nsid w:val="09AB221A"/>
    <w:multiLevelType w:val="hybridMultilevel"/>
    <w:tmpl w:val="DAE4F3F6"/>
    <w:lvl w:ilvl="0" w:tplc="E0DA8C58">
      <w:start w:val="1"/>
      <w:numFmt w:val="decimal"/>
      <w:lvlText w:val="%1."/>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B434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49CB36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4B6E06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AC416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30A785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8E66A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DAAC3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A28D1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2">
    <w:nsid w:val="09E14075"/>
    <w:multiLevelType w:val="hybridMultilevel"/>
    <w:tmpl w:val="C59ED8CE"/>
    <w:lvl w:ilvl="0" w:tplc="0409000F">
      <w:start w:val="1"/>
      <w:numFmt w:val="decimal"/>
      <w:lvlText w:val="%1."/>
      <w:lvlJc w:val="left"/>
      <w:pPr>
        <w:ind w:left="69"/>
      </w:pPr>
      <w:rPr>
        <w:b w:val="0"/>
        <w:i w:val="0"/>
        <w:strike w:val="0"/>
        <w:dstrike w:val="0"/>
        <w:color w:val="000000"/>
        <w:sz w:val="28"/>
        <w:szCs w:val="28"/>
        <w:u w:val="none" w:color="000000"/>
        <w:bdr w:val="none" w:sz="0" w:space="0" w:color="auto"/>
        <w:shd w:val="clear" w:color="auto" w:fill="auto"/>
        <w:vertAlign w:val="baseline"/>
      </w:rPr>
    </w:lvl>
    <w:lvl w:ilvl="1" w:tplc="E9F63A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E98750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0CA80D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F6616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DDCCE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A6289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067D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CC64E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nsid w:val="0A36589F"/>
    <w:multiLevelType w:val="hybridMultilevel"/>
    <w:tmpl w:val="0D222274"/>
    <w:lvl w:ilvl="0" w:tplc="1020FA0E">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10550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7F68C3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6CE336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983A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D410C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9C049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1DAD39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B46AB7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4">
    <w:nsid w:val="0A575192"/>
    <w:multiLevelType w:val="hybridMultilevel"/>
    <w:tmpl w:val="0BD42AD6"/>
    <w:lvl w:ilvl="0" w:tplc="C518D0D4">
      <w:start w:val="5"/>
      <w:numFmt w:val="decimal"/>
      <w:lvlText w:val="%1."/>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ACAD8A6">
      <w:start w:val="1"/>
      <w:numFmt w:val="lowerLetter"/>
      <w:lvlText w:val="%2"/>
      <w:lvlJc w:val="left"/>
      <w:pPr>
        <w:ind w:left="16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529418">
      <w:start w:val="1"/>
      <w:numFmt w:val="lowerRoman"/>
      <w:lvlText w:val="%3"/>
      <w:lvlJc w:val="left"/>
      <w:pPr>
        <w:ind w:left="2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4D2576A">
      <w:start w:val="1"/>
      <w:numFmt w:val="decimal"/>
      <w:lvlText w:val="%4"/>
      <w:lvlJc w:val="left"/>
      <w:pPr>
        <w:ind w:left="3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2604CF4">
      <w:start w:val="1"/>
      <w:numFmt w:val="lowerLetter"/>
      <w:lvlText w:val="%5"/>
      <w:lvlJc w:val="left"/>
      <w:pPr>
        <w:ind w:left="3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007C40">
      <w:start w:val="1"/>
      <w:numFmt w:val="lowerRoman"/>
      <w:lvlText w:val="%6"/>
      <w:lvlJc w:val="left"/>
      <w:pPr>
        <w:ind w:left="4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CDC8BC8">
      <w:start w:val="1"/>
      <w:numFmt w:val="decimal"/>
      <w:lvlText w:val="%7"/>
      <w:lvlJc w:val="left"/>
      <w:pPr>
        <w:ind w:left="5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C2C716">
      <w:start w:val="1"/>
      <w:numFmt w:val="lowerLetter"/>
      <w:lvlText w:val="%8"/>
      <w:lvlJc w:val="left"/>
      <w:pPr>
        <w:ind w:left="5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E2A2AC4">
      <w:start w:val="1"/>
      <w:numFmt w:val="lowerRoman"/>
      <w:lvlText w:val="%9"/>
      <w:lvlJc w:val="left"/>
      <w:pPr>
        <w:ind w:left="6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nsid w:val="0AD37A7B"/>
    <w:multiLevelType w:val="hybridMultilevel"/>
    <w:tmpl w:val="03120318"/>
    <w:lvl w:ilvl="0" w:tplc="2EF61C22">
      <w:start w:val="1"/>
      <w:numFmt w:val="bullet"/>
      <w:lvlText w:val="❖"/>
      <w:lvlJc w:val="left"/>
      <w:pPr>
        <w:ind w:left="149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ACB4E114">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E7C2D06">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C2C64DC">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EB72F678">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BA0FC0C">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E8C6260">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6DEA982">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B12BDCA">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6">
    <w:nsid w:val="0CE44C0B"/>
    <w:multiLevelType w:val="hybridMultilevel"/>
    <w:tmpl w:val="F698C386"/>
    <w:lvl w:ilvl="0" w:tplc="846E0B34">
      <w:start w:val="1"/>
      <w:numFmt w:val="lowerLetter"/>
      <w:lvlText w:val="%1)"/>
      <w:lvlJc w:val="left"/>
      <w:pPr>
        <w:ind w:left="1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78896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DA9C6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710149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DEDE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FB6B2D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DBE883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E226E0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6B024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7">
    <w:nsid w:val="0DDE2D7F"/>
    <w:multiLevelType w:val="hybridMultilevel"/>
    <w:tmpl w:val="43741D42"/>
    <w:lvl w:ilvl="0" w:tplc="DD9437A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356989E">
      <w:start w:val="1"/>
      <w:numFmt w:val="decimal"/>
      <w:lvlText w:val="%2."/>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4DCAEA6">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EEF138">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4A9048">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F924666">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8C0EAA">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D50AB36">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B05770">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nsid w:val="1065167A"/>
    <w:multiLevelType w:val="hybridMultilevel"/>
    <w:tmpl w:val="D7A679AA"/>
    <w:lvl w:ilvl="0" w:tplc="15EE91F2">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22473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42C125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E29D3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CABD2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540FB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B2E3D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523DF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4F06AC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nsid w:val="11F33C27"/>
    <w:multiLevelType w:val="hybridMultilevel"/>
    <w:tmpl w:val="D9F04958"/>
    <w:lvl w:ilvl="0" w:tplc="3A42717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77E6E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366D4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54221D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5A6EC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BE90C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59455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CAAEAB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D9471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nsid w:val="122D01EA"/>
    <w:multiLevelType w:val="hybridMultilevel"/>
    <w:tmpl w:val="55065DBC"/>
    <w:lvl w:ilvl="0" w:tplc="666808D8">
      <w:start w:val="4"/>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E21CB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CA35A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008A3E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BC6ABE">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8C36DA">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C42B7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84CBB6">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4CB29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nsid w:val="1319519B"/>
    <w:multiLevelType w:val="hybridMultilevel"/>
    <w:tmpl w:val="02002B5A"/>
    <w:lvl w:ilvl="0" w:tplc="6C3008D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DA61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8C339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9AC10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B28A5D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1F475A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64CF36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F26B7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8B806D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nsid w:val="13D7402C"/>
    <w:multiLevelType w:val="hybridMultilevel"/>
    <w:tmpl w:val="2904C3D2"/>
    <w:lvl w:ilvl="0" w:tplc="F5D0CB4C">
      <w:start w:val="10"/>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3BA647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E5025F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1CC1AF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8823E8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B8C4D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E2E512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2624A8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A64EE4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3">
    <w:nsid w:val="143D23A5"/>
    <w:multiLevelType w:val="hybridMultilevel"/>
    <w:tmpl w:val="3086F40E"/>
    <w:lvl w:ilvl="0" w:tplc="77600CF0">
      <w:start w:val="1"/>
      <w:numFmt w:val="bullet"/>
      <w:lvlText w:val="–"/>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54EC79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B6C27FA">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2DC31FE">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05E4B7C">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2163C26">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F6ED7B8">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A2C0424">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B2EBAD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nsid w:val="1593533F"/>
    <w:multiLevelType w:val="hybridMultilevel"/>
    <w:tmpl w:val="D48A7244"/>
    <w:lvl w:ilvl="0" w:tplc="0CF46F6A">
      <w:start w:val="1"/>
      <w:numFmt w:val="decimal"/>
      <w:lvlText w:val="%1."/>
      <w:lvlJc w:val="left"/>
      <w:pPr>
        <w:ind w:left="152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7AC9434">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25B03EC6">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20E71C8">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FB6B326">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51CA4728">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0FA2066">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A421C4A">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4DE5950">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nsid w:val="162F39B9"/>
    <w:multiLevelType w:val="hybridMultilevel"/>
    <w:tmpl w:val="7BC6C806"/>
    <w:lvl w:ilvl="0" w:tplc="1DB87DA8">
      <w:start w:val="1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A458F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FA03A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19A6D1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E8C24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0A83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07C4D0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21A731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187D9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6">
    <w:nsid w:val="16BE2A7F"/>
    <w:multiLevelType w:val="hybridMultilevel"/>
    <w:tmpl w:val="016018B8"/>
    <w:lvl w:ilvl="0" w:tplc="A368563A">
      <w:start w:val="1"/>
      <w:numFmt w:val="bullet"/>
      <w:lvlText w:val="•"/>
      <w:lvlJc w:val="left"/>
      <w:pPr>
        <w:ind w:left="14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1F8F4A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16CA24">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EA8EBB6">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6E2E87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DAEB5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2ECF9B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45AB58C">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410568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7">
    <w:nsid w:val="173B6A47"/>
    <w:multiLevelType w:val="hybridMultilevel"/>
    <w:tmpl w:val="00484968"/>
    <w:lvl w:ilvl="0" w:tplc="A2844D9A">
      <w:start w:val="1"/>
      <w:numFmt w:val="decimal"/>
      <w:lvlText w:val="%1."/>
      <w:lvlJc w:val="left"/>
      <w:pPr>
        <w:ind w:left="20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DD215D2">
      <w:start w:val="1"/>
      <w:numFmt w:val="lowerLetter"/>
      <w:lvlText w:val="%2"/>
      <w:lvlJc w:val="left"/>
      <w:pPr>
        <w:ind w:left="23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47E383A">
      <w:start w:val="1"/>
      <w:numFmt w:val="lowerRoman"/>
      <w:lvlText w:val="%3"/>
      <w:lvlJc w:val="left"/>
      <w:pPr>
        <w:ind w:left="30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DDAF2F6">
      <w:start w:val="1"/>
      <w:numFmt w:val="decimal"/>
      <w:lvlText w:val="%4"/>
      <w:lvlJc w:val="left"/>
      <w:pPr>
        <w:ind w:left="37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35C48E8">
      <w:start w:val="1"/>
      <w:numFmt w:val="lowerLetter"/>
      <w:lvlText w:val="%5"/>
      <w:lvlJc w:val="left"/>
      <w:pPr>
        <w:ind w:left="45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8720F5A">
      <w:start w:val="1"/>
      <w:numFmt w:val="lowerRoman"/>
      <w:lvlText w:val="%6"/>
      <w:lvlJc w:val="left"/>
      <w:pPr>
        <w:ind w:left="52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862C1E">
      <w:start w:val="1"/>
      <w:numFmt w:val="decimal"/>
      <w:lvlText w:val="%7"/>
      <w:lvlJc w:val="left"/>
      <w:pPr>
        <w:ind w:left="59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EDA33AC">
      <w:start w:val="1"/>
      <w:numFmt w:val="lowerLetter"/>
      <w:lvlText w:val="%8"/>
      <w:lvlJc w:val="left"/>
      <w:pPr>
        <w:ind w:left="66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42457C">
      <w:start w:val="1"/>
      <w:numFmt w:val="lowerRoman"/>
      <w:lvlText w:val="%9"/>
      <w:lvlJc w:val="left"/>
      <w:pPr>
        <w:ind w:left="73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8">
    <w:nsid w:val="17891AAA"/>
    <w:multiLevelType w:val="hybridMultilevel"/>
    <w:tmpl w:val="403E14FA"/>
    <w:lvl w:ilvl="0" w:tplc="2BA842F8">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6B2FF0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38375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B6AA58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7DC6D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F4262E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2AC22C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C5A83C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4A083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9">
    <w:nsid w:val="191F651E"/>
    <w:multiLevelType w:val="hybridMultilevel"/>
    <w:tmpl w:val="018CA610"/>
    <w:lvl w:ilvl="0" w:tplc="20166ADE">
      <w:start w:val="14"/>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D80AB20">
      <w:start w:val="1"/>
      <w:numFmt w:val="decimal"/>
      <w:lvlText w:val="%2."/>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BA1ED8">
      <w:start w:val="1"/>
      <w:numFmt w:val="lowerRoman"/>
      <w:lvlText w:val="%3"/>
      <w:lvlJc w:val="left"/>
      <w:pPr>
        <w:ind w:left="1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64A2BA">
      <w:start w:val="1"/>
      <w:numFmt w:val="decimal"/>
      <w:lvlText w:val="%4"/>
      <w:lvlJc w:val="left"/>
      <w:pPr>
        <w:ind w:left="2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4AAB6">
      <w:start w:val="1"/>
      <w:numFmt w:val="lowerLetter"/>
      <w:lvlText w:val="%5"/>
      <w:lvlJc w:val="left"/>
      <w:pPr>
        <w:ind w:left="3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C0AA0A8">
      <w:start w:val="1"/>
      <w:numFmt w:val="lowerRoman"/>
      <w:lvlText w:val="%6"/>
      <w:lvlJc w:val="left"/>
      <w:pPr>
        <w:ind w:left="3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09CB0C8">
      <w:start w:val="1"/>
      <w:numFmt w:val="decimal"/>
      <w:lvlText w:val="%7"/>
      <w:lvlJc w:val="left"/>
      <w:pPr>
        <w:ind w:left="4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5CAEAA">
      <w:start w:val="1"/>
      <w:numFmt w:val="lowerLetter"/>
      <w:lvlText w:val="%8"/>
      <w:lvlJc w:val="left"/>
      <w:pPr>
        <w:ind w:left="54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7A6FD8E">
      <w:start w:val="1"/>
      <w:numFmt w:val="lowerRoman"/>
      <w:lvlText w:val="%9"/>
      <w:lvlJc w:val="left"/>
      <w:pPr>
        <w:ind w:left="61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0">
    <w:nsid w:val="19797863"/>
    <w:multiLevelType w:val="hybridMultilevel"/>
    <w:tmpl w:val="65C0EC2E"/>
    <w:lvl w:ilvl="0" w:tplc="2736965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59AC7A8">
      <w:start w:val="1"/>
      <w:numFmt w:val="lowerLetter"/>
      <w:lvlText w:val="%2"/>
      <w:lvlJc w:val="left"/>
      <w:pPr>
        <w:ind w:left="16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48A560">
      <w:start w:val="1"/>
      <w:numFmt w:val="lowerRoman"/>
      <w:lvlText w:val="%3"/>
      <w:lvlJc w:val="left"/>
      <w:pPr>
        <w:ind w:left="24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B415FA">
      <w:start w:val="1"/>
      <w:numFmt w:val="decimal"/>
      <w:lvlText w:val="%4"/>
      <w:lvlJc w:val="left"/>
      <w:pPr>
        <w:ind w:left="31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1EA3984">
      <w:start w:val="1"/>
      <w:numFmt w:val="lowerLetter"/>
      <w:lvlText w:val="%5"/>
      <w:lvlJc w:val="left"/>
      <w:pPr>
        <w:ind w:left="38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040BB8E">
      <w:start w:val="1"/>
      <w:numFmt w:val="lowerRoman"/>
      <w:lvlText w:val="%6"/>
      <w:lvlJc w:val="left"/>
      <w:pPr>
        <w:ind w:left="45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5E1ABC">
      <w:start w:val="1"/>
      <w:numFmt w:val="decimal"/>
      <w:lvlText w:val="%7"/>
      <w:lvlJc w:val="left"/>
      <w:pPr>
        <w:ind w:left="52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AA006C4">
      <w:start w:val="1"/>
      <w:numFmt w:val="lowerLetter"/>
      <w:lvlText w:val="%8"/>
      <w:lvlJc w:val="left"/>
      <w:pPr>
        <w:ind w:left="60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1E52DE">
      <w:start w:val="1"/>
      <w:numFmt w:val="lowerRoman"/>
      <w:lvlText w:val="%9"/>
      <w:lvlJc w:val="left"/>
      <w:pPr>
        <w:ind w:left="67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1">
    <w:nsid w:val="1A2C4749"/>
    <w:multiLevelType w:val="hybridMultilevel"/>
    <w:tmpl w:val="0DF82EE2"/>
    <w:lvl w:ilvl="0" w:tplc="FB382B0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0046DD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3A63F9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E60BCD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B8267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FAD15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74FDE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A205D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638C11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2">
    <w:nsid w:val="1A9B7303"/>
    <w:multiLevelType w:val="hybridMultilevel"/>
    <w:tmpl w:val="24203270"/>
    <w:lvl w:ilvl="0" w:tplc="4CD038B6">
      <w:start w:val="9"/>
      <w:numFmt w:val="decimal"/>
      <w:lvlText w:val="%1."/>
      <w:lvlJc w:val="left"/>
      <w:pPr>
        <w:ind w:left="429"/>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EEB08E0C">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032E525E">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526EAED0">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DE8EA180">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1486AE84">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9C7E2EEE">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B1582BA2">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2A705BD0">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43">
    <w:nsid w:val="1B937A77"/>
    <w:multiLevelType w:val="hybridMultilevel"/>
    <w:tmpl w:val="EE9C6B36"/>
    <w:lvl w:ilvl="0" w:tplc="6C42977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68C4A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9B8FA6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DF49F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A834B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45ECFE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6BEBEA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AF227B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B2604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nsid w:val="1BC920E0"/>
    <w:multiLevelType w:val="hybridMultilevel"/>
    <w:tmpl w:val="D60ADED0"/>
    <w:lvl w:ilvl="0" w:tplc="8ABE34B2">
      <w:start w:val="177"/>
      <w:numFmt w:val="decimal"/>
      <w:lvlText w:val="%1."/>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9E9F8E">
      <w:start w:val="197"/>
      <w:numFmt w:val="decimal"/>
      <w:lvlText w:val="%2."/>
      <w:lvlJc w:val="left"/>
      <w:pPr>
        <w:ind w:left="5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5C8D066">
      <w:start w:val="1"/>
      <w:numFmt w:val="decimal"/>
      <w:lvlText w:val="%3."/>
      <w:lvlJc w:val="left"/>
      <w:pPr>
        <w:ind w:left="12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123650">
      <w:start w:val="1"/>
      <w:numFmt w:val="decimal"/>
      <w:lvlText w:val="%4"/>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2E509C">
      <w:start w:val="1"/>
      <w:numFmt w:val="lowerLetter"/>
      <w:lvlText w:val="%5"/>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B442DBE">
      <w:start w:val="1"/>
      <w:numFmt w:val="lowerRoman"/>
      <w:lvlText w:val="%6"/>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2BE2F42">
      <w:start w:val="1"/>
      <w:numFmt w:val="decimal"/>
      <w:lvlText w:val="%7"/>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FE071B0">
      <w:start w:val="1"/>
      <w:numFmt w:val="lowerLetter"/>
      <w:lvlText w:val="%8"/>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436A5CA">
      <w:start w:val="1"/>
      <w:numFmt w:val="lowerRoman"/>
      <w:lvlText w:val="%9"/>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5">
    <w:nsid w:val="1C7D2B84"/>
    <w:multiLevelType w:val="hybridMultilevel"/>
    <w:tmpl w:val="3EA4693A"/>
    <w:lvl w:ilvl="0" w:tplc="714C0CFE">
      <w:start w:val="1"/>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48228B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E8C402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4B4D3E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9F6A0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B92E8E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5603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C6CD1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FE0AF3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6">
    <w:nsid w:val="1CC26DC4"/>
    <w:multiLevelType w:val="hybridMultilevel"/>
    <w:tmpl w:val="8CE843E6"/>
    <w:lvl w:ilvl="0" w:tplc="36D85782">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B5A9F1A">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F36CC02">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5B0B17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62C642">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F20F320">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62AD5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F0E6D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C065FA">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nsid w:val="1CFB7B0B"/>
    <w:multiLevelType w:val="hybridMultilevel"/>
    <w:tmpl w:val="34DEA16C"/>
    <w:lvl w:ilvl="0" w:tplc="3F60BF2A">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56E3D1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4DEE1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AA1A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F200C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86A9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D0838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DA77D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EFC306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nsid w:val="1D03259C"/>
    <w:multiLevelType w:val="hybridMultilevel"/>
    <w:tmpl w:val="1FBAAAC4"/>
    <w:lvl w:ilvl="0" w:tplc="A11E83FA">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F42D8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654F25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4CE3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F6C22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FA82B6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8ADAB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1BA4B4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236AB9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nsid w:val="1E7111A1"/>
    <w:multiLevelType w:val="hybridMultilevel"/>
    <w:tmpl w:val="FCD046BE"/>
    <w:lvl w:ilvl="0" w:tplc="5F442938">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3E98E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CEBA6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9498E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FEAE4E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0FCDD5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326FD9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B0CE0F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210D5F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0">
    <w:nsid w:val="1E9A36DB"/>
    <w:multiLevelType w:val="hybridMultilevel"/>
    <w:tmpl w:val="407088AE"/>
    <w:lvl w:ilvl="0" w:tplc="E0D6FAB2">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928310">
      <w:start w:val="1"/>
      <w:numFmt w:val="lowerLetter"/>
      <w:lvlText w:val="%2"/>
      <w:lvlJc w:val="left"/>
      <w:pPr>
        <w:ind w:left="1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F8E5A4">
      <w:start w:val="1"/>
      <w:numFmt w:val="lowerRoman"/>
      <w:lvlText w:val="%3"/>
      <w:lvlJc w:val="left"/>
      <w:pPr>
        <w:ind w:left="2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8AC44EE">
      <w:start w:val="1"/>
      <w:numFmt w:val="decimal"/>
      <w:lvlText w:val="%4"/>
      <w:lvlJc w:val="left"/>
      <w:pPr>
        <w:ind w:left="3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336B8A8">
      <w:start w:val="1"/>
      <w:numFmt w:val="lowerLetter"/>
      <w:lvlText w:val="%5"/>
      <w:lvlJc w:val="left"/>
      <w:pPr>
        <w:ind w:left="3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0F23C02">
      <w:start w:val="1"/>
      <w:numFmt w:val="lowerRoman"/>
      <w:lvlText w:val="%6"/>
      <w:lvlJc w:val="left"/>
      <w:pPr>
        <w:ind w:left="4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C3E70D0">
      <w:start w:val="1"/>
      <w:numFmt w:val="decimal"/>
      <w:lvlText w:val="%7"/>
      <w:lvlJc w:val="left"/>
      <w:pPr>
        <w:ind w:left="5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A4FC62">
      <w:start w:val="1"/>
      <w:numFmt w:val="lowerLetter"/>
      <w:lvlText w:val="%8"/>
      <w:lvlJc w:val="left"/>
      <w:pPr>
        <w:ind w:left="6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8AE734">
      <w:start w:val="1"/>
      <w:numFmt w:val="lowerRoman"/>
      <w:lvlText w:val="%9"/>
      <w:lvlJc w:val="left"/>
      <w:pPr>
        <w:ind w:left="6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1">
    <w:nsid w:val="1EE440F1"/>
    <w:multiLevelType w:val="hybridMultilevel"/>
    <w:tmpl w:val="253E34C8"/>
    <w:lvl w:ilvl="0" w:tplc="55AC39C8">
      <w:start w:val="1"/>
      <w:numFmt w:val="bullet"/>
      <w:lvlText w:val="•"/>
      <w:lvlPicBulletId w:val="0"/>
      <w:lvlJc w:val="left"/>
      <w:pPr>
        <w:ind w:left="7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E5E4B14">
      <w:start w:val="1"/>
      <w:numFmt w:val="bullet"/>
      <w:lvlText w:val="o"/>
      <w:lvlJc w:val="left"/>
      <w:pPr>
        <w:ind w:left="2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EDA7DA2">
      <w:start w:val="1"/>
      <w:numFmt w:val="bullet"/>
      <w:lvlText w:val="▪"/>
      <w:lvlJc w:val="left"/>
      <w:pPr>
        <w:ind w:left="3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0309704">
      <w:start w:val="1"/>
      <w:numFmt w:val="bullet"/>
      <w:lvlText w:val="•"/>
      <w:lvlJc w:val="left"/>
      <w:pPr>
        <w:ind w:left="4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97053B8">
      <w:start w:val="1"/>
      <w:numFmt w:val="bullet"/>
      <w:lvlText w:val="o"/>
      <w:lvlJc w:val="left"/>
      <w:pPr>
        <w:ind w:left="4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62AA09A">
      <w:start w:val="1"/>
      <w:numFmt w:val="bullet"/>
      <w:lvlText w:val="▪"/>
      <w:lvlJc w:val="left"/>
      <w:pPr>
        <w:ind w:left="5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70C813E">
      <w:start w:val="1"/>
      <w:numFmt w:val="bullet"/>
      <w:lvlText w:val="•"/>
      <w:lvlJc w:val="left"/>
      <w:pPr>
        <w:ind w:left="64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658E084">
      <w:start w:val="1"/>
      <w:numFmt w:val="bullet"/>
      <w:lvlText w:val="o"/>
      <w:lvlJc w:val="left"/>
      <w:pPr>
        <w:ind w:left="71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B20EE72">
      <w:start w:val="1"/>
      <w:numFmt w:val="bullet"/>
      <w:lvlText w:val="▪"/>
      <w:lvlJc w:val="left"/>
      <w:pPr>
        <w:ind w:left="78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2">
    <w:nsid w:val="1F6945C0"/>
    <w:multiLevelType w:val="hybridMultilevel"/>
    <w:tmpl w:val="52CCD660"/>
    <w:lvl w:ilvl="0" w:tplc="DC4E5346">
      <w:start w:val="1"/>
      <w:numFmt w:val="bullet"/>
      <w:lvlText w:val="-"/>
      <w:lvlJc w:val="left"/>
      <w:pPr>
        <w:ind w:left="1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796E416">
      <w:start w:val="1"/>
      <w:numFmt w:val="bullet"/>
      <w:lvlText w:val="o"/>
      <w:lvlJc w:val="left"/>
      <w:pPr>
        <w:ind w:left="2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3761C0C">
      <w:start w:val="1"/>
      <w:numFmt w:val="bullet"/>
      <w:lvlText w:val="▪"/>
      <w:lvlJc w:val="left"/>
      <w:pPr>
        <w:ind w:left="2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220A52">
      <w:start w:val="1"/>
      <w:numFmt w:val="bullet"/>
      <w:lvlText w:val="•"/>
      <w:lvlJc w:val="left"/>
      <w:pPr>
        <w:ind w:left="3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80E5A76">
      <w:start w:val="1"/>
      <w:numFmt w:val="bullet"/>
      <w:lvlText w:val="o"/>
      <w:lvlJc w:val="left"/>
      <w:pPr>
        <w:ind w:left="4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5247C2E">
      <w:start w:val="1"/>
      <w:numFmt w:val="bullet"/>
      <w:lvlText w:val="▪"/>
      <w:lvlJc w:val="left"/>
      <w:pPr>
        <w:ind w:left="5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AE8D296">
      <w:start w:val="1"/>
      <w:numFmt w:val="bullet"/>
      <w:lvlText w:val="•"/>
      <w:lvlJc w:val="left"/>
      <w:pPr>
        <w:ind w:left="5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C48CEAC">
      <w:start w:val="1"/>
      <w:numFmt w:val="bullet"/>
      <w:lvlText w:val="o"/>
      <w:lvlJc w:val="left"/>
      <w:pPr>
        <w:ind w:left="6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35A0812">
      <w:start w:val="1"/>
      <w:numFmt w:val="bullet"/>
      <w:lvlText w:val="▪"/>
      <w:lvlJc w:val="left"/>
      <w:pPr>
        <w:ind w:left="7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3">
    <w:nsid w:val="1F843CF8"/>
    <w:multiLevelType w:val="hybridMultilevel"/>
    <w:tmpl w:val="7550E3A0"/>
    <w:lvl w:ilvl="0" w:tplc="F5508F0C">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0A501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4B42B4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B8B0F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3894A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F8D03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8E45E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94822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08CBA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nsid w:val="1F8B3DDD"/>
    <w:multiLevelType w:val="hybridMultilevel"/>
    <w:tmpl w:val="102E0B16"/>
    <w:lvl w:ilvl="0" w:tplc="A8C2A790">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AACE0E4">
      <w:start w:val="1"/>
      <w:numFmt w:val="lowerLetter"/>
      <w:lvlText w:val="%2)"/>
      <w:lvlJc w:val="left"/>
      <w:pPr>
        <w:ind w:left="1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26A2CA4">
      <w:start w:val="1"/>
      <w:numFmt w:val="lowerRoman"/>
      <w:lvlText w:val="%3"/>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2E40684">
      <w:start w:val="1"/>
      <w:numFmt w:val="decimal"/>
      <w:lvlText w:val="%4"/>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26274C">
      <w:start w:val="1"/>
      <w:numFmt w:val="lowerLetter"/>
      <w:lvlText w:val="%5"/>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BC8301A">
      <w:start w:val="1"/>
      <w:numFmt w:val="lowerRoman"/>
      <w:lvlText w:val="%6"/>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42E946">
      <w:start w:val="1"/>
      <w:numFmt w:val="decimal"/>
      <w:lvlText w:val="%7"/>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5289042">
      <w:start w:val="1"/>
      <w:numFmt w:val="lowerLetter"/>
      <w:lvlText w:val="%8"/>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5AA6210">
      <w:start w:val="1"/>
      <w:numFmt w:val="lowerRoman"/>
      <w:lvlText w:val="%9"/>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5">
    <w:nsid w:val="20410AAF"/>
    <w:multiLevelType w:val="hybridMultilevel"/>
    <w:tmpl w:val="39167B66"/>
    <w:lvl w:ilvl="0" w:tplc="C882B6B0">
      <w:start w:val="1"/>
      <w:numFmt w:val="decimal"/>
      <w:lvlText w:val="%1."/>
      <w:lvlJc w:val="left"/>
      <w:pPr>
        <w:ind w:left="720" w:hanging="360"/>
      </w:pPr>
      <w:rPr>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20592DBC"/>
    <w:multiLevelType w:val="hybridMultilevel"/>
    <w:tmpl w:val="762AB680"/>
    <w:lvl w:ilvl="0" w:tplc="FAB24740">
      <w:start w:val="4"/>
      <w:numFmt w:val="lowerLetter"/>
      <w:lvlText w:val="%1)"/>
      <w:lvlJc w:val="left"/>
      <w:pPr>
        <w:ind w:left="1561"/>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CD7A6AF0">
      <w:start w:val="1"/>
      <w:numFmt w:val="lowerLetter"/>
      <w:lvlText w:val="%2"/>
      <w:lvlJc w:val="left"/>
      <w:pPr>
        <w:ind w:left="17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0EE25224">
      <w:start w:val="1"/>
      <w:numFmt w:val="lowerRoman"/>
      <w:lvlText w:val="%3"/>
      <w:lvlJc w:val="left"/>
      <w:pPr>
        <w:ind w:left="25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C0228D50">
      <w:start w:val="1"/>
      <w:numFmt w:val="decimal"/>
      <w:lvlText w:val="%4"/>
      <w:lvlJc w:val="left"/>
      <w:pPr>
        <w:ind w:left="32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C9E012E2">
      <w:start w:val="1"/>
      <w:numFmt w:val="lowerLetter"/>
      <w:lvlText w:val="%5"/>
      <w:lvlJc w:val="left"/>
      <w:pPr>
        <w:ind w:left="39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E83E210A">
      <w:start w:val="1"/>
      <w:numFmt w:val="lowerRoman"/>
      <w:lvlText w:val="%6"/>
      <w:lvlJc w:val="left"/>
      <w:pPr>
        <w:ind w:left="46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CED44586">
      <w:start w:val="1"/>
      <w:numFmt w:val="decimal"/>
      <w:lvlText w:val="%7"/>
      <w:lvlJc w:val="left"/>
      <w:pPr>
        <w:ind w:left="5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9A4E253C">
      <w:start w:val="1"/>
      <w:numFmt w:val="lowerLetter"/>
      <w:lvlText w:val="%8"/>
      <w:lvlJc w:val="left"/>
      <w:pPr>
        <w:ind w:left="6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F134ECE8">
      <w:start w:val="1"/>
      <w:numFmt w:val="lowerRoman"/>
      <w:lvlText w:val="%9"/>
      <w:lvlJc w:val="left"/>
      <w:pPr>
        <w:ind w:left="6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57">
    <w:nsid w:val="20A9304F"/>
    <w:multiLevelType w:val="hybridMultilevel"/>
    <w:tmpl w:val="15C23510"/>
    <w:lvl w:ilvl="0" w:tplc="22BAC41A">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E80134">
      <w:start w:val="1"/>
      <w:numFmt w:val="lowerLetter"/>
      <w:lvlText w:val="%2"/>
      <w:lvlJc w:val="left"/>
      <w:pPr>
        <w:ind w:left="18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920274">
      <w:start w:val="1"/>
      <w:numFmt w:val="lowerRoman"/>
      <w:lvlText w:val="%3"/>
      <w:lvlJc w:val="left"/>
      <w:pPr>
        <w:ind w:left="2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52C5A98">
      <w:start w:val="1"/>
      <w:numFmt w:val="decimal"/>
      <w:lvlText w:val="%4"/>
      <w:lvlJc w:val="left"/>
      <w:pPr>
        <w:ind w:left="33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CE869AC">
      <w:start w:val="1"/>
      <w:numFmt w:val="lowerLetter"/>
      <w:lvlText w:val="%5"/>
      <w:lvlJc w:val="left"/>
      <w:pPr>
        <w:ind w:left="40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63CAA08">
      <w:start w:val="1"/>
      <w:numFmt w:val="lowerRoman"/>
      <w:lvlText w:val="%6"/>
      <w:lvlJc w:val="left"/>
      <w:pPr>
        <w:ind w:left="47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7065754">
      <w:start w:val="1"/>
      <w:numFmt w:val="decimal"/>
      <w:lvlText w:val="%7"/>
      <w:lvlJc w:val="left"/>
      <w:pPr>
        <w:ind w:left="54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1DAAF5A">
      <w:start w:val="1"/>
      <w:numFmt w:val="lowerLetter"/>
      <w:lvlText w:val="%8"/>
      <w:lvlJc w:val="left"/>
      <w:pPr>
        <w:ind w:left="61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03CD932">
      <w:start w:val="1"/>
      <w:numFmt w:val="lowerRoman"/>
      <w:lvlText w:val="%9"/>
      <w:lvlJc w:val="left"/>
      <w:pPr>
        <w:ind w:left="69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8">
    <w:nsid w:val="21171795"/>
    <w:multiLevelType w:val="hybridMultilevel"/>
    <w:tmpl w:val="E0687834"/>
    <w:lvl w:ilvl="0" w:tplc="EA1E1064">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8E78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DEDD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E48FF5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00EF9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74A35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48B21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D3EFAD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1E44A5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9">
    <w:nsid w:val="225F5966"/>
    <w:multiLevelType w:val="hybridMultilevel"/>
    <w:tmpl w:val="B1E645D4"/>
    <w:lvl w:ilvl="0" w:tplc="44586C3C">
      <w:start w:val="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1DABA1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392122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34DBF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4032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74BDA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5EEA2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66FBB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5CE226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0">
    <w:nsid w:val="233C7428"/>
    <w:multiLevelType w:val="hybridMultilevel"/>
    <w:tmpl w:val="D8E68F58"/>
    <w:lvl w:ilvl="0" w:tplc="C218BACE">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9867D96">
      <w:start w:val="1"/>
      <w:numFmt w:val="lowerLetter"/>
      <w:lvlText w:val="%2"/>
      <w:lvlJc w:val="left"/>
      <w:pPr>
        <w:ind w:left="17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6AD5D2">
      <w:start w:val="1"/>
      <w:numFmt w:val="lowerRoman"/>
      <w:lvlText w:val="%3"/>
      <w:lvlJc w:val="left"/>
      <w:pPr>
        <w:ind w:left="24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B58AEA4">
      <w:start w:val="1"/>
      <w:numFmt w:val="decimal"/>
      <w:lvlText w:val="%4"/>
      <w:lvlJc w:val="left"/>
      <w:pPr>
        <w:ind w:left="31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44AAB8">
      <w:start w:val="1"/>
      <w:numFmt w:val="lowerLetter"/>
      <w:lvlText w:val="%5"/>
      <w:lvlJc w:val="left"/>
      <w:pPr>
        <w:ind w:left="39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1E10BC">
      <w:start w:val="1"/>
      <w:numFmt w:val="lowerRoman"/>
      <w:lvlText w:val="%6"/>
      <w:lvlJc w:val="left"/>
      <w:pPr>
        <w:ind w:left="46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F4156E">
      <w:start w:val="1"/>
      <w:numFmt w:val="decimal"/>
      <w:lvlText w:val="%7"/>
      <w:lvlJc w:val="left"/>
      <w:pPr>
        <w:ind w:left="53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081CB6">
      <w:start w:val="1"/>
      <w:numFmt w:val="lowerLetter"/>
      <w:lvlText w:val="%8"/>
      <w:lvlJc w:val="left"/>
      <w:pPr>
        <w:ind w:left="60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547764">
      <w:start w:val="1"/>
      <w:numFmt w:val="lowerRoman"/>
      <w:lvlText w:val="%9"/>
      <w:lvlJc w:val="left"/>
      <w:pPr>
        <w:ind w:left="67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1">
    <w:nsid w:val="244D4713"/>
    <w:multiLevelType w:val="hybridMultilevel"/>
    <w:tmpl w:val="EED04E04"/>
    <w:lvl w:ilvl="0" w:tplc="68002F40">
      <w:start w:val="1"/>
      <w:numFmt w:val="bullet"/>
      <w:lvlText w:val="•"/>
      <w:lvlJc w:val="left"/>
      <w:pPr>
        <w:ind w:left="4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058A206">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E366A38">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CE86DD6">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6EE238">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F4C8D62">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1749CAC">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39A7C62">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0645C20">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2">
    <w:nsid w:val="24796702"/>
    <w:multiLevelType w:val="hybridMultilevel"/>
    <w:tmpl w:val="E78804C6"/>
    <w:lvl w:ilvl="0" w:tplc="61B0316C">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9B4053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8CEC86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70685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107B2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6A24F2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D6A98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C527D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7829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3">
    <w:nsid w:val="24AD34A1"/>
    <w:multiLevelType w:val="hybridMultilevel"/>
    <w:tmpl w:val="69F09ECC"/>
    <w:lvl w:ilvl="0" w:tplc="6DFE22F4">
      <w:start w:val="4"/>
      <w:numFmt w:val="lowerLetter"/>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C3AC83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F5A7AD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4ABFB4">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172A42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90665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8A0B0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24CFC5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50CAF2">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4">
    <w:nsid w:val="25782C17"/>
    <w:multiLevelType w:val="hybridMultilevel"/>
    <w:tmpl w:val="61FA26F6"/>
    <w:lvl w:ilvl="0" w:tplc="2300FB76">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464AD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F0A6CD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54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79ECCA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BCE4E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D3089A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12DD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7CB1F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5">
    <w:nsid w:val="261C49C8"/>
    <w:multiLevelType w:val="hybridMultilevel"/>
    <w:tmpl w:val="A8DC7272"/>
    <w:lvl w:ilvl="0" w:tplc="0CAECFD4">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2A0D16C">
      <w:start w:val="1"/>
      <w:numFmt w:val="bullet"/>
      <w:lvlText w:val="o"/>
      <w:lvlJc w:val="left"/>
      <w:pPr>
        <w:ind w:left="17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7FCBA00">
      <w:start w:val="1"/>
      <w:numFmt w:val="bullet"/>
      <w:lvlText w:val="▪"/>
      <w:lvlJc w:val="left"/>
      <w:pPr>
        <w:ind w:left="24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06CE4E">
      <w:start w:val="1"/>
      <w:numFmt w:val="bullet"/>
      <w:lvlText w:val="•"/>
      <w:lvlJc w:val="left"/>
      <w:pPr>
        <w:ind w:left="31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C3B78">
      <w:start w:val="1"/>
      <w:numFmt w:val="bullet"/>
      <w:lvlText w:val="o"/>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B007D6C">
      <w:start w:val="1"/>
      <w:numFmt w:val="bullet"/>
      <w:lvlText w:val="▪"/>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A3EBC4A">
      <w:start w:val="1"/>
      <w:numFmt w:val="bullet"/>
      <w:lvlText w:val="•"/>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9E475E">
      <w:start w:val="1"/>
      <w:numFmt w:val="bullet"/>
      <w:lvlText w:val="o"/>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82E47B2">
      <w:start w:val="1"/>
      <w:numFmt w:val="bullet"/>
      <w:lvlText w:val="▪"/>
      <w:lvlJc w:val="left"/>
      <w:pPr>
        <w:ind w:left="6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6">
    <w:nsid w:val="270E0BD2"/>
    <w:multiLevelType w:val="hybridMultilevel"/>
    <w:tmpl w:val="381CD4A0"/>
    <w:lvl w:ilvl="0" w:tplc="7F601862">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57E392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CBEF1E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EEC1A3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2F091D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9906F7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0A56F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A4D40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B785E6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7">
    <w:nsid w:val="270E7A48"/>
    <w:multiLevelType w:val="hybridMultilevel"/>
    <w:tmpl w:val="03308444"/>
    <w:lvl w:ilvl="0" w:tplc="92D2EDF2">
      <w:start w:val="1"/>
      <w:numFmt w:val="bullet"/>
      <w:lvlText w:val="•"/>
      <w:lvlJc w:val="left"/>
      <w:pPr>
        <w:ind w:left="156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E6ADA14">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D52F7A0">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690E682">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61CF6B4">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498152C">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C4A81C2">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6828C6A">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1E64F2E">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8">
    <w:nsid w:val="2833726B"/>
    <w:multiLevelType w:val="hybridMultilevel"/>
    <w:tmpl w:val="6A34CE82"/>
    <w:lvl w:ilvl="0" w:tplc="F5206FD2">
      <w:start w:val="1"/>
      <w:numFmt w:val="decimal"/>
      <w:lvlText w:val="%1."/>
      <w:lvlJc w:val="left"/>
      <w:pPr>
        <w:ind w:left="16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72CD08">
      <w:start w:val="1"/>
      <w:numFmt w:val="decimal"/>
      <w:lvlText w:val="%2."/>
      <w:lvlJc w:val="left"/>
      <w:pPr>
        <w:ind w:left="37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671E8694">
      <w:start w:val="1"/>
      <w:numFmt w:val="lowerRoman"/>
      <w:lvlText w:val="%3"/>
      <w:lvlJc w:val="left"/>
      <w:pPr>
        <w:ind w:left="11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3BD6EE78">
      <w:start w:val="1"/>
      <w:numFmt w:val="decimal"/>
      <w:lvlText w:val="%4"/>
      <w:lvlJc w:val="left"/>
      <w:pPr>
        <w:ind w:left="18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32E84C3E">
      <w:start w:val="1"/>
      <w:numFmt w:val="lowerLetter"/>
      <w:lvlText w:val="%5"/>
      <w:lvlJc w:val="left"/>
      <w:pPr>
        <w:ind w:left="260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3F9A5714">
      <w:start w:val="1"/>
      <w:numFmt w:val="lowerRoman"/>
      <w:lvlText w:val="%6"/>
      <w:lvlJc w:val="left"/>
      <w:pPr>
        <w:ind w:left="332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0AC47FBE">
      <w:start w:val="1"/>
      <w:numFmt w:val="decimal"/>
      <w:lvlText w:val="%7"/>
      <w:lvlJc w:val="left"/>
      <w:pPr>
        <w:ind w:left="404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3556B696">
      <w:start w:val="1"/>
      <w:numFmt w:val="lowerLetter"/>
      <w:lvlText w:val="%8"/>
      <w:lvlJc w:val="left"/>
      <w:pPr>
        <w:ind w:left="476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1B2CEEAA">
      <w:start w:val="1"/>
      <w:numFmt w:val="lowerRoman"/>
      <w:lvlText w:val="%9"/>
      <w:lvlJc w:val="left"/>
      <w:pPr>
        <w:ind w:left="5489"/>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9">
    <w:nsid w:val="28C128A3"/>
    <w:multiLevelType w:val="hybridMultilevel"/>
    <w:tmpl w:val="41C21770"/>
    <w:lvl w:ilvl="0" w:tplc="7CEE4E00">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D72C8F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6A4AE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4A608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D8A036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B70C3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021E6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C2A9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3C002B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0">
    <w:nsid w:val="28D521BB"/>
    <w:multiLevelType w:val="hybridMultilevel"/>
    <w:tmpl w:val="5B3A575A"/>
    <w:lvl w:ilvl="0" w:tplc="8E943364">
      <w:start w:val="3"/>
      <w:numFmt w:val="lowerLetter"/>
      <w:lvlText w:val="%1)"/>
      <w:lvlJc w:val="left"/>
      <w:pPr>
        <w:ind w:left="1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BE2552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6729514">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DA3D0A">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872286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C32AAA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B26371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AA4E62">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A2308E">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nsid w:val="2AD15A84"/>
    <w:multiLevelType w:val="hybridMultilevel"/>
    <w:tmpl w:val="9EDE4D50"/>
    <w:lvl w:ilvl="0" w:tplc="8ABA922A">
      <w:start w:val="1"/>
      <w:numFmt w:val="decimal"/>
      <w:lvlText w:val="%1."/>
      <w:lvlJc w:val="left"/>
      <w:pPr>
        <w:ind w:left="6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53493FA">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64845E">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2449CC">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64022E">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AAD0F6">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14D2DE">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E29FE">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647E58">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2">
    <w:nsid w:val="2B050D2B"/>
    <w:multiLevelType w:val="hybridMultilevel"/>
    <w:tmpl w:val="A526138E"/>
    <w:lvl w:ilvl="0" w:tplc="7E142AEA">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720A7A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712779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F6936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DA2DC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FA43E3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F744F6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F465F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32193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3">
    <w:nsid w:val="2BB20CE1"/>
    <w:multiLevelType w:val="hybridMultilevel"/>
    <w:tmpl w:val="A1B067EA"/>
    <w:lvl w:ilvl="0" w:tplc="069A8B26">
      <w:start w:val="4"/>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D622F6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C42E26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383B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5EC707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2C2D62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E56EC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754B3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2A1F4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4">
    <w:nsid w:val="2D014B72"/>
    <w:multiLevelType w:val="hybridMultilevel"/>
    <w:tmpl w:val="0E6CBCA2"/>
    <w:lvl w:ilvl="0" w:tplc="37AE9144">
      <w:start w:val="1"/>
      <w:numFmt w:val="bullet"/>
      <w:lvlText w:val="•"/>
      <w:lvlJc w:val="left"/>
      <w:pPr>
        <w:ind w:left="3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B6E2F06">
      <w:start w:val="1"/>
      <w:numFmt w:val="bullet"/>
      <w:lvlText w:val="o"/>
      <w:lvlJc w:val="left"/>
      <w:pPr>
        <w:ind w:left="19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3069D76">
      <w:start w:val="1"/>
      <w:numFmt w:val="bullet"/>
      <w:lvlText w:val="▪"/>
      <w:lvlJc w:val="left"/>
      <w:pPr>
        <w:ind w:left="26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36C2FFA2">
      <w:start w:val="1"/>
      <w:numFmt w:val="bullet"/>
      <w:lvlText w:val="•"/>
      <w:lvlJc w:val="left"/>
      <w:pPr>
        <w:ind w:left="33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8D6E970">
      <w:start w:val="1"/>
      <w:numFmt w:val="bullet"/>
      <w:lvlText w:val="o"/>
      <w:lvlJc w:val="left"/>
      <w:pPr>
        <w:ind w:left="40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6844614">
      <w:start w:val="1"/>
      <w:numFmt w:val="bullet"/>
      <w:lvlText w:val="▪"/>
      <w:lvlJc w:val="left"/>
      <w:pPr>
        <w:ind w:left="48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CEA81F6">
      <w:start w:val="1"/>
      <w:numFmt w:val="bullet"/>
      <w:lvlText w:val="•"/>
      <w:lvlJc w:val="left"/>
      <w:pPr>
        <w:ind w:left="55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364070A">
      <w:start w:val="1"/>
      <w:numFmt w:val="bullet"/>
      <w:lvlText w:val="o"/>
      <w:lvlJc w:val="left"/>
      <w:pPr>
        <w:ind w:left="62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6681B50">
      <w:start w:val="1"/>
      <w:numFmt w:val="bullet"/>
      <w:lvlText w:val="▪"/>
      <w:lvlJc w:val="left"/>
      <w:pPr>
        <w:ind w:left="69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5">
    <w:nsid w:val="2D222FB3"/>
    <w:multiLevelType w:val="hybridMultilevel"/>
    <w:tmpl w:val="5080B83E"/>
    <w:lvl w:ilvl="0" w:tplc="A9F477C0">
      <w:start w:val="5"/>
      <w:numFmt w:val="decimal"/>
      <w:lvlText w:val="%1."/>
      <w:lvlJc w:val="left"/>
      <w:pPr>
        <w:ind w:left="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F24C6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F44E9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2E291C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9F48DC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502264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264D5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5C861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5BEE21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6">
    <w:nsid w:val="2E727913"/>
    <w:multiLevelType w:val="hybridMultilevel"/>
    <w:tmpl w:val="3F26DF22"/>
    <w:lvl w:ilvl="0" w:tplc="999689BC">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14125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42A26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6BE0AA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825D1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0451F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EF4454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5E47BC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C6C3B1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7">
    <w:nsid w:val="2EFF3016"/>
    <w:multiLevelType w:val="hybridMultilevel"/>
    <w:tmpl w:val="E2E4E8BC"/>
    <w:lvl w:ilvl="0" w:tplc="F84AB172">
      <w:start w:val="1"/>
      <w:numFmt w:val="decimal"/>
      <w:lvlText w:val="%1."/>
      <w:lvlJc w:val="left"/>
      <w:pPr>
        <w:ind w:left="1061"/>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1" w:tplc="F6163B8A">
      <w:start w:val="1"/>
      <w:numFmt w:val="lowerLetter"/>
      <w:lvlText w:val="%2"/>
      <w:lvlJc w:val="left"/>
      <w:pPr>
        <w:ind w:left="179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2" w:tplc="915AD7EA">
      <w:start w:val="1"/>
      <w:numFmt w:val="lowerRoman"/>
      <w:lvlText w:val="%3"/>
      <w:lvlJc w:val="left"/>
      <w:pPr>
        <w:ind w:left="251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3" w:tplc="D6DC59FE">
      <w:start w:val="1"/>
      <w:numFmt w:val="decimal"/>
      <w:lvlText w:val="%4"/>
      <w:lvlJc w:val="left"/>
      <w:pPr>
        <w:ind w:left="323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4" w:tplc="CA92FAE2">
      <w:start w:val="1"/>
      <w:numFmt w:val="lowerLetter"/>
      <w:lvlText w:val="%5"/>
      <w:lvlJc w:val="left"/>
      <w:pPr>
        <w:ind w:left="395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5" w:tplc="691EFBA4">
      <w:start w:val="1"/>
      <w:numFmt w:val="lowerRoman"/>
      <w:lvlText w:val="%6"/>
      <w:lvlJc w:val="left"/>
      <w:pPr>
        <w:ind w:left="467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6" w:tplc="86D071D4">
      <w:start w:val="1"/>
      <w:numFmt w:val="decimal"/>
      <w:lvlText w:val="%7"/>
      <w:lvlJc w:val="left"/>
      <w:pPr>
        <w:ind w:left="539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7" w:tplc="54A014EE">
      <w:start w:val="1"/>
      <w:numFmt w:val="lowerLetter"/>
      <w:lvlText w:val="%8"/>
      <w:lvlJc w:val="left"/>
      <w:pPr>
        <w:ind w:left="611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lvl w:ilvl="8" w:tplc="68DC3F64">
      <w:start w:val="1"/>
      <w:numFmt w:val="lowerRoman"/>
      <w:lvlText w:val="%9"/>
      <w:lvlJc w:val="left"/>
      <w:pPr>
        <w:ind w:left="6830"/>
      </w:pPr>
      <w:rPr>
        <w:rFonts w:ascii="Times New Roman" w:eastAsia="Times New Roman" w:hAnsi="Times New Roman" w:cs="Times New Roman"/>
        <w:b w:val="0"/>
        <w:i w:val="0"/>
        <w:strike w:val="0"/>
        <w:dstrike w:val="0"/>
        <w:color w:val="0066FF"/>
        <w:sz w:val="28"/>
        <w:szCs w:val="28"/>
        <w:u w:val="none" w:color="000000"/>
        <w:bdr w:val="none" w:sz="0" w:space="0" w:color="auto"/>
        <w:shd w:val="clear" w:color="auto" w:fill="auto"/>
        <w:vertAlign w:val="baseline"/>
      </w:rPr>
    </w:lvl>
  </w:abstractNum>
  <w:abstractNum w:abstractNumId="78">
    <w:nsid w:val="2FF50806"/>
    <w:multiLevelType w:val="hybridMultilevel"/>
    <w:tmpl w:val="FD60DB24"/>
    <w:lvl w:ilvl="0" w:tplc="9A8C56C8">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62673F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B10531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66D13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8ED57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AE933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E6B42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41A772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1F0BBB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9">
    <w:nsid w:val="30B12907"/>
    <w:multiLevelType w:val="hybridMultilevel"/>
    <w:tmpl w:val="78FAB42E"/>
    <w:lvl w:ilvl="0" w:tplc="F636FA8C">
      <w:start w:val="12"/>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AAEDA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20D95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648152">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282C7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661E2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3CD6E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4A61A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D4E338">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nsid w:val="31B240E8"/>
    <w:multiLevelType w:val="hybridMultilevel"/>
    <w:tmpl w:val="AF12F090"/>
    <w:lvl w:ilvl="0" w:tplc="4FB8BB12">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90651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6AC9D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FDC117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726E3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BEE60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6489D6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4A694F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1EA7F7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1">
    <w:nsid w:val="33E222D9"/>
    <w:multiLevelType w:val="hybridMultilevel"/>
    <w:tmpl w:val="371EE456"/>
    <w:lvl w:ilvl="0" w:tplc="6A60665A">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205FB8">
      <w:start w:val="1"/>
      <w:numFmt w:val="lowerLetter"/>
      <w:lvlText w:val="%2"/>
      <w:lvlJc w:val="left"/>
      <w:pPr>
        <w:ind w:left="15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B82C73C">
      <w:start w:val="1"/>
      <w:numFmt w:val="lowerRoman"/>
      <w:lvlText w:val="%3"/>
      <w:lvlJc w:val="left"/>
      <w:pPr>
        <w:ind w:left="23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EC83E8">
      <w:start w:val="1"/>
      <w:numFmt w:val="decimal"/>
      <w:lvlText w:val="%4"/>
      <w:lvlJc w:val="left"/>
      <w:pPr>
        <w:ind w:left="30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9831FC">
      <w:start w:val="1"/>
      <w:numFmt w:val="lowerLetter"/>
      <w:lvlText w:val="%5"/>
      <w:lvlJc w:val="left"/>
      <w:pPr>
        <w:ind w:left="37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0E9FDE">
      <w:start w:val="1"/>
      <w:numFmt w:val="lowerRoman"/>
      <w:lvlText w:val="%6"/>
      <w:lvlJc w:val="left"/>
      <w:pPr>
        <w:ind w:left="44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1480ADA">
      <w:start w:val="1"/>
      <w:numFmt w:val="decimal"/>
      <w:lvlText w:val="%7"/>
      <w:lvlJc w:val="left"/>
      <w:pPr>
        <w:ind w:left="51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FFC61E8">
      <w:start w:val="1"/>
      <w:numFmt w:val="lowerLetter"/>
      <w:lvlText w:val="%8"/>
      <w:lvlJc w:val="left"/>
      <w:pPr>
        <w:ind w:left="59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DBEABF2">
      <w:start w:val="1"/>
      <w:numFmt w:val="lowerRoman"/>
      <w:lvlText w:val="%9"/>
      <w:lvlJc w:val="left"/>
      <w:pPr>
        <w:ind w:left="66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2">
    <w:nsid w:val="340313E1"/>
    <w:multiLevelType w:val="hybridMultilevel"/>
    <w:tmpl w:val="AD288250"/>
    <w:lvl w:ilvl="0" w:tplc="C5945570">
      <w:start w:val="1"/>
      <w:numFmt w:val="bullet"/>
      <w:lvlText w:val="•"/>
      <w:lvlJc w:val="left"/>
      <w:pPr>
        <w:ind w:left="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1C77B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5FE165A">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1125BCE">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46E564">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4ABE8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729464">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805A26">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FE35D0">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3">
    <w:nsid w:val="345B36A2"/>
    <w:multiLevelType w:val="hybridMultilevel"/>
    <w:tmpl w:val="5A9A3AA4"/>
    <w:lvl w:ilvl="0" w:tplc="FD36AE50">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70F91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02171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D82FAC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4024AE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BF6559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822F6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55684F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3D00DC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4">
    <w:nsid w:val="34CB7ACD"/>
    <w:multiLevelType w:val="hybridMultilevel"/>
    <w:tmpl w:val="DEE0B154"/>
    <w:lvl w:ilvl="0" w:tplc="8736C27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984C03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E6C61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0BC54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346874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A6953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54C90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1ED81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9AA9CA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5">
    <w:nsid w:val="35541FD6"/>
    <w:multiLevelType w:val="hybridMultilevel"/>
    <w:tmpl w:val="394EB148"/>
    <w:lvl w:ilvl="0" w:tplc="CD14EFEA">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0A8E1E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068C1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808A7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466F3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D46F90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5237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93A32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54955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6">
    <w:nsid w:val="35C20DF7"/>
    <w:multiLevelType w:val="hybridMultilevel"/>
    <w:tmpl w:val="C60EAA3C"/>
    <w:lvl w:ilvl="0" w:tplc="57444362">
      <w:start w:val="1"/>
      <w:numFmt w:val="decimal"/>
      <w:lvlText w:val="%1."/>
      <w:lvlJc w:val="left"/>
      <w:pPr>
        <w:ind w:left="79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DDCD2FE">
      <w:start w:val="1"/>
      <w:numFmt w:val="lowerLetter"/>
      <w:lvlText w:val="%2"/>
      <w:lvlJc w:val="left"/>
      <w:pPr>
        <w:ind w:left="17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3B04FFE">
      <w:start w:val="1"/>
      <w:numFmt w:val="lowerRoman"/>
      <w:lvlText w:val="%3"/>
      <w:lvlJc w:val="left"/>
      <w:pPr>
        <w:ind w:left="25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D1E236E">
      <w:start w:val="1"/>
      <w:numFmt w:val="decimal"/>
      <w:lvlText w:val="%4"/>
      <w:lvlJc w:val="left"/>
      <w:pPr>
        <w:ind w:left="32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B5205DA">
      <w:start w:val="1"/>
      <w:numFmt w:val="lowerLetter"/>
      <w:lvlText w:val="%5"/>
      <w:lvlJc w:val="left"/>
      <w:pPr>
        <w:ind w:left="395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D4750C">
      <w:start w:val="1"/>
      <w:numFmt w:val="lowerRoman"/>
      <w:lvlText w:val="%6"/>
      <w:lvlJc w:val="left"/>
      <w:pPr>
        <w:ind w:left="467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7A6DD1C">
      <w:start w:val="1"/>
      <w:numFmt w:val="decimal"/>
      <w:lvlText w:val="%7"/>
      <w:lvlJc w:val="left"/>
      <w:pPr>
        <w:ind w:left="539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1EBB12">
      <w:start w:val="1"/>
      <w:numFmt w:val="lowerLetter"/>
      <w:lvlText w:val="%8"/>
      <w:lvlJc w:val="left"/>
      <w:pPr>
        <w:ind w:left="61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D960B48">
      <w:start w:val="1"/>
      <w:numFmt w:val="lowerRoman"/>
      <w:lvlText w:val="%9"/>
      <w:lvlJc w:val="left"/>
      <w:pPr>
        <w:ind w:left="683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7">
    <w:nsid w:val="36650EE3"/>
    <w:multiLevelType w:val="hybridMultilevel"/>
    <w:tmpl w:val="B882CF62"/>
    <w:lvl w:ilvl="0" w:tplc="893092C0">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A30427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B4405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DA6EB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066748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10E618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62C91D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5327B2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FD4BEF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8">
    <w:nsid w:val="36FD52CD"/>
    <w:multiLevelType w:val="hybridMultilevel"/>
    <w:tmpl w:val="7DB2A010"/>
    <w:lvl w:ilvl="0" w:tplc="1242B1F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E76438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86E5F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CFC893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427B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E20F40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3A4ABA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08A28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DE2B9E">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9">
    <w:nsid w:val="387109CE"/>
    <w:multiLevelType w:val="hybridMultilevel"/>
    <w:tmpl w:val="B59CAB6A"/>
    <w:lvl w:ilvl="0" w:tplc="A45E3944">
      <w:start w:val="1"/>
      <w:numFmt w:val="bullet"/>
      <w:lvlText w:val="•"/>
      <w:lvlJc w:val="left"/>
      <w:pPr>
        <w:ind w:left="7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4600078">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D5C4E36">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EBCBD78">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A5CCD58">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B8A301C">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507F08">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574D586">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84C26E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0">
    <w:nsid w:val="398D1AFA"/>
    <w:multiLevelType w:val="hybridMultilevel"/>
    <w:tmpl w:val="4B56B790"/>
    <w:lvl w:ilvl="0" w:tplc="9E5A56A4">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E018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01E382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8EE15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E38EF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C62CA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05A95E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85221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302053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1">
    <w:nsid w:val="3A21497F"/>
    <w:multiLevelType w:val="hybridMultilevel"/>
    <w:tmpl w:val="B8FC0E5E"/>
    <w:lvl w:ilvl="0" w:tplc="959E5C78">
      <w:start w:val="1"/>
      <w:numFmt w:val="decimal"/>
      <w:lvlText w:val="%1."/>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58CE2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CEDFA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A6AB9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16F56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9EC0E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E32908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EDEC6D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4E052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2">
    <w:nsid w:val="3A59352B"/>
    <w:multiLevelType w:val="hybridMultilevel"/>
    <w:tmpl w:val="033098BC"/>
    <w:lvl w:ilvl="0" w:tplc="EE4EAFE6">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7CAF10">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472502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49A719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0086B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3E278F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10A51D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1560A0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6E6B7E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3">
    <w:nsid w:val="3AE05084"/>
    <w:multiLevelType w:val="hybridMultilevel"/>
    <w:tmpl w:val="46B04F1E"/>
    <w:lvl w:ilvl="0" w:tplc="8CF6565E">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B850BA">
      <w:start w:val="1"/>
      <w:numFmt w:val="lowerLetter"/>
      <w:lvlText w:val="%2"/>
      <w:lvlJc w:val="left"/>
      <w:pPr>
        <w:ind w:left="1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B0A2520">
      <w:start w:val="1"/>
      <w:numFmt w:val="lowerRoman"/>
      <w:lvlText w:val="%3"/>
      <w:lvlJc w:val="left"/>
      <w:pPr>
        <w:ind w:left="2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63C985C">
      <w:start w:val="1"/>
      <w:numFmt w:val="decimal"/>
      <w:lvlText w:val="%4"/>
      <w:lvlJc w:val="left"/>
      <w:pPr>
        <w:ind w:left="3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D342C5A">
      <w:start w:val="1"/>
      <w:numFmt w:val="lowerLetter"/>
      <w:lvlText w:val="%5"/>
      <w:lvlJc w:val="left"/>
      <w:pPr>
        <w:ind w:left="3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C4267B2">
      <w:start w:val="1"/>
      <w:numFmt w:val="lowerRoman"/>
      <w:lvlText w:val="%6"/>
      <w:lvlJc w:val="left"/>
      <w:pPr>
        <w:ind w:left="4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22870AA">
      <w:start w:val="1"/>
      <w:numFmt w:val="decimal"/>
      <w:lvlText w:val="%7"/>
      <w:lvlJc w:val="left"/>
      <w:pPr>
        <w:ind w:left="5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C629A96">
      <w:start w:val="1"/>
      <w:numFmt w:val="lowerLetter"/>
      <w:lvlText w:val="%8"/>
      <w:lvlJc w:val="left"/>
      <w:pPr>
        <w:ind w:left="60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706B8E">
      <w:start w:val="1"/>
      <w:numFmt w:val="lowerRoman"/>
      <w:lvlText w:val="%9"/>
      <w:lvlJc w:val="left"/>
      <w:pPr>
        <w:ind w:left="67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4">
    <w:nsid w:val="3B1A1EAB"/>
    <w:multiLevelType w:val="hybridMultilevel"/>
    <w:tmpl w:val="82EC00E8"/>
    <w:lvl w:ilvl="0" w:tplc="04DE3560">
      <w:start w:val="1"/>
      <w:numFmt w:val="bullet"/>
      <w:lvlText w:val="-"/>
      <w:lvlJc w:val="left"/>
      <w:pPr>
        <w:ind w:left="12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C423F78">
      <w:start w:val="1"/>
      <w:numFmt w:val="bullet"/>
      <w:lvlText w:val="o"/>
      <w:lvlJc w:val="left"/>
      <w:pPr>
        <w:ind w:left="22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A2AC3C">
      <w:start w:val="1"/>
      <w:numFmt w:val="bullet"/>
      <w:lvlText w:val="▪"/>
      <w:lvlJc w:val="left"/>
      <w:pPr>
        <w:ind w:left="2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5CDDC0">
      <w:start w:val="1"/>
      <w:numFmt w:val="bullet"/>
      <w:lvlText w:val="•"/>
      <w:lvlJc w:val="left"/>
      <w:pPr>
        <w:ind w:left="36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705E9A">
      <w:start w:val="1"/>
      <w:numFmt w:val="bullet"/>
      <w:lvlText w:val="o"/>
      <w:lvlJc w:val="left"/>
      <w:pPr>
        <w:ind w:left="4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365164">
      <w:start w:val="1"/>
      <w:numFmt w:val="bullet"/>
      <w:lvlText w:val="▪"/>
      <w:lvlJc w:val="left"/>
      <w:pPr>
        <w:ind w:left="50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921C66">
      <w:start w:val="1"/>
      <w:numFmt w:val="bullet"/>
      <w:lvlText w:val="•"/>
      <w:lvlJc w:val="left"/>
      <w:pPr>
        <w:ind w:left="58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7C21564">
      <w:start w:val="1"/>
      <w:numFmt w:val="bullet"/>
      <w:lvlText w:val="o"/>
      <w:lvlJc w:val="left"/>
      <w:pPr>
        <w:ind w:left="65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368800">
      <w:start w:val="1"/>
      <w:numFmt w:val="bullet"/>
      <w:lvlText w:val="▪"/>
      <w:lvlJc w:val="left"/>
      <w:pPr>
        <w:ind w:left="725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5">
    <w:nsid w:val="3BB72CA0"/>
    <w:multiLevelType w:val="hybridMultilevel"/>
    <w:tmpl w:val="6DAAA928"/>
    <w:lvl w:ilvl="0" w:tplc="D1600B82">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412793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79CB6B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62725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4787AE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9497A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ACD78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0E019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7EC07A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6">
    <w:nsid w:val="3D4703B6"/>
    <w:multiLevelType w:val="hybridMultilevel"/>
    <w:tmpl w:val="1DAA8314"/>
    <w:lvl w:ilvl="0" w:tplc="3D041EC8">
      <w:start w:val="3"/>
      <w:numFmt w:val="decimal"/>
      <w:lvlText w:val="%1."/>
      <w:lvlJc w:val="left"/>
      <w:pPr>
        <w:ind w:left="11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E76DC2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016214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CC6724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93EE5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1C721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ACA26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62C8E7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F42DD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7">
    <w:nsid w:val="3E18594F"/>
    <w:multiLevelType w:val="hybridMultilevel"/>
    <w:tmpl w:val="CA8AA0A4"/>
    <w:lvl w:ilvl="0" w:tplc="4030E6BE">
      <w:start w:val="1"/>
      <w:numFmt w:val="bullet"/>
      <w:lvlText w:val="-"/>
      <w:lvlJc w:val="left"/>
      <w:pPr>
        <w:ind w:left="3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2FA9436">
      <w:start w:val="1"/>
      <w:numFmt w:val="bullet"/>
      <w:lvlText w:val="o"/>
      <w:lvlJc w:val="left"/>
      <w:pPr>
        <w:ind w:left="15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8D2E4E6">
      <w:start w:val="1"/>
      <w:numFmt w:val="bullet"/>
      <w:lvlText w:val="▪"/>
      <w:lvlJc w:val="left"/>
      <w:pPr>
        <w:ind w:left="2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540592C">
      <w:start w:val="1"/>
      <w:numFmt w:val="bullet"/>
      <w:lvlText w:val="•"/>
      <w:lvlJc w:val="left"/>
      <w:pPr>
        <w:ind w:left="2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954571C">
      <w:start w:val="1"/>
      <w:numFmt w:val="bullet"/>
      <w:lvlText w:val="o"/>
      <w:lvlJc w:val="left"/>
      <w:pPr>
        <w:ind w:left="3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8D887C2">
      <w:start w:val="1"/>
      <w:numFmt w:val="bullet"/>
      <w:lvlText w:val="▪"/>
      <w:lvlJc w:val="left"/>
      <w:pPr>
        <w:ind w:left="4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A468BE">
      <w:start w:val="1"/>
      <w:numFmt w:val="bullet"/>
      <w:lvlText w:val="•"/>
      <w:lvlJc w:val="left"/>
      <w:pPr>
        <w:ind w:left="5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3345720">
      <w:start w:val="1"/>
      <w:numFmt w:val="bullet"/>
      <w:lvlText w:val="o"/>
      <w:lvlJc w:val="left"/>
      <w:pPr>
        <w:ind w:left="5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0CA6850">
      <w:start w:val="1"/>
      <w:numFmt w:val="bullet"/>
      <w:lvlText w:val="▪"/>
      <w:lvlJc w:val="left"/>
      <w:pPr>
        <w:ind w:left="6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8">
    <w:nsid w:val="3E841215"/>
    <w:multiLevelType w:val="hybridMultilevel"/>
    <w:tmpl w:val="CDCA7CC6"/>
    <w:lvl w:ilvl="0" w:tplc="525AD28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560075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9DE020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E4E083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3F274A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3FCC8F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BBAC3E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D4AE1A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61235B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9">
    <w:nsid w:val="3F3A5E2A"/>
    <w:multiLevelType w:val="hybridMultilevel"/>
    <w:tmpl w:val="9C6C79C2"/>
    <w:lvl w:ilvl="0" w:tplc="8A0C66C2">
      <w:start w:val="1"/>
      <w:numFmt w:val="decimal"/>
      <w:lvlText w:val="%1."/>
      <w:lvlJc w:val="left"/>
      <w:pPr>
        <w:ind w:left="15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326C9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458B47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3D0B00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C504C5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184E28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0DE693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048DD5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0DE9E7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0">
    <w:nsid w:val="3FD752BB"/>
    <w:multiLevelType w:val="hybridMultilevel"/>
    <w:tmpl w:val="46B890C0"/>
    <w:lvl w:ilvl="0" w:tplc="B77EFC5E">
      <w:start w:val="1"/>
      <w:numFmt w:val="bullet"/>
      <w:lvlText w:val="•"/>
      <w:lvlJc w:val="left"/>
      <w:pPr>
        <w:ind w:left="7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16F4A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A02406">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B1A1E2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C49BC0">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748850">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2524DC8">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A65CB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7C38E2">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1">
    <w:nsid w:val="40C346E7"/>
    <w:multiLevelType w:val="hybridMultilevel"/>
    <w:tmpl w:val="C114CF02"/>
    <w:lvl w:ilvl="0" w:tplc="2FCE4B94">
      <w:start w:val="1"/>
      <w:numFmt w:val="decimal"/>
      <w:lvlText w:val="%1."/>
      <w:lvlJc w:val="left"/>
      <w:pPr>
        <w:ind w:left="1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6F49FE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541DC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F5A02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136217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CF00F0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FA557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ACC91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382929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2">
    <w:nsid w:val="40DC771D"/>
    <w:multiLevelType w:val="hybridMultilevel"/>
    <w:tmpl w:val="DF1A9404"/>
    <w:lvl w:ilvl="0" w:tplc="F8989D74">
      <w:start w:val="1"/>
      <w:numFmt w:val="lowerLetter"/>
      <w:lvlText w:val="%1)"/>
      <w:lvlJc w:val="left"/>
      <w:pPr>
        <w:ind w:left="1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15ED7DC">
      <w:start w:val="1"/>
      <w:numFmt w:val="lowerLetter"/>
      <w:lvlText w:val="%2"/>
      <w:lvlJc w:val="left"/>
      <w:pPr>
        <w:ind w:left="24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5CCD624">
      <w:start w:val="1"/>
      <w:numFmt w:val="lowerRoman"/>
      <w:lvlText w:val="%3"/>
      <w:lvlJc w:val="left"/>
      <w:pPr>
        <w:ind w:left="31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00E3DC">
      <w:start w:val="1"/>
      <w:numFmt w:val="decimal"/>
      <w:lvlText w:val="%4"/>
      <w:lvlJc w:val="left"/>
      <w:pPr>
        <w:ind w:left="39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37C9A64">
      <w:start w:val="1"/>
      <w:numFmt w:val="lowerLetter"/>
      <w:lvlText w:val="%5"/>
      <w:lvlJc w:val="left"/>
      <w:pPr>
        <w:ind w:left="46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1AC3884">
      <w:start w:val="1"/>
      <w:numFmt w:val="lowerRoman"/>
      <w:lvlText w:val="%6"/>
      <w:lvlJc w:val="left"/>
      <w:pPr>
        <w:ind w:left="53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0D8569A">
      <w:start w:val="1"/>
      <w:numFmt w:val="decimal"/>
      <w:lvlText w:val="%7"/>
      <w:lvlJc w:val="left"/>
      <w:pPr>
        <w:ind w:left="60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604379E">
      <w:start w:val="1"/>
      <w:numFmt w:val="lowerLetter"/>
      <w:lvlText w:val="%8"/>
      <w:lvlJc w:val="left"/>
      <w:pPr>
        <w:ind w:left="67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3527928">
      <w:start w:val="1"/>
      <w:numFmt w:val="lowerRoman"/>
      <w:lvlText w:val="%9"/>
      <w:lvlJc w:val="left"/>
      <w:pPr>
        <w:ind w:left="75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3">
    <w:nsid w:val="41180093"/>
    <w:multiLevelType w:val="hybridMultilevel"/>
    <w:tmpl w:val="8C7605D2"/>
    <w:lvl w:ilvl="0" w:tplc="9FD412FA">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02CD696">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0A6295E">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960FE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DA72D0">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985F00">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940756">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51633DE">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462D7C">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4">
    <w:nsid w:val="41687C49"/>
    <w:multiLevelType w:val="hybridMultilevel"/>
    <w:tmpl w:val="A8068C66"/>
    <w:lvl w:ilvl="0" w:tplc="86F017C4">
      <w:start w:val="1"/>
      <w:numFmt w:val="decimal"/>
      <w:lvlText w:val="%1."/>
      <w:lvlJc w:val="left"/>
      <w:pPr>
        <w:ind w:left="1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52DE1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5E4B6D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5AD0D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B47B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278E76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EFEEC9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D8CD56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46EEC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5">
    <w:nsid w:val="41A923BE"/>
    <w:multiLevelType w:val="hybridMultilevel"/>
    <w:tmpl w:val="E3F0248E"/>
    <w:lvl w:ilvl="0" w:tplc="E760FA74">
      <w:start w:val="1"/>
      <w:numFmt w:val="bullet"/>
      <w:lvlText w:val="➢"/>
      <w:lvlJc w:val="left"/>
      <w:pPr>
        <w:ind w:left="4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57E51C8">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A46671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931E535E">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24A2380">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60EF1C8">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1A2990C">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F220B0E">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41E43E4">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06">
    <w:nsid w:val="424A42CF"/>
    <w:multiLevelType w:val="hybridMultilevel"/>
    <w:tmpl w:val="79424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42822DDD"/>
    <w:multiLevelType w:val="hybridMultilevel"/>
    <w:tmpl w:val="81D43476"/>
    <w:lvl w:ilvl="0" w:tplc="DD7A150C">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08671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AD018F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06D4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AD094E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49E7A3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39A279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C2A212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DF2C5F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8">
    <w:nsid w:val="42981427"/>
    <w:multiLevelType w:val="hybridMultilevel"/>
    <w:tmpl w:val="98A2FCFE"/>
    <w:lvl w:ilvl="0" w:tplc="0409000F">
      <w:start w:val="1"/>
      <w:numFmt w:val="decimal"/>
      <w:lvlText w:val="%1."/>
      <w:lvlJc w:val="left"/>
      <w:pPr>
        <w:ind w:left="792"/>
      </w:pPr>
      <w:rPr>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4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9">
    <w:nsid w:val="42CD075E"/>
    <w:multiLevelType w:val="hybridMultilevel"/>
    <w:tmpl w:val="8AC67042"/>
    <w:lvl w:ilvl="0" w:tplc="17BCC91E">
      <w:start w:val="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E8A37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E64317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DF4F9A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E9201F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1A0567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4C5F2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C8C5A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36D7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0">
    <w:nsid w:val="430B317A"/>
    <w:multiLevelType w:val="hybridMultilevel"/>
    <w:tmpl w:val="B824F312"/>
    <w:lvl w:ilvl="0" w:tplc="C17E715C">
      <w:start w:val="1"/>
      <w:numFmt w:val="decimal"/>
      <w:lvlText w:val="%1."/>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0A0CA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9ADC9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E6A31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74014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C458A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15C739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DCA9C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388FA9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1">
    <w:nsid w:val="442E6C42"/>
    <w:multiLevelType w:val="hybridMultilevel"/>
    <w:tmpl w:val="E01A0440"/>
    <w:lvl w:ilvl="0" w:tplc="717C3CF8">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B2464C4">
      <w:start w:val="1"/>
      <w:numFmt w:val="bullet"/>
      <w:lvlText w:val="o"/>
      <w:lvlJc w:val="left"/>
      <w:pPr>
        <w:ind w:left="1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9003742">
      <w:start w:val="1"/>
      <w:numFmt w:val="bullet"/>
      <w:lvlText w:val="▪"/>
      <w:lvlJc w:val="left"/>
      <w:pPr>
        <w:ind w:left="1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D83B28">
      <w:start w:val="1"/>
      <w:numFmt w:val="bullet"/>
      <w:lvlText w:val="•"/>
      <w:lvlJc w:val="left"/>
      <w:pPr>
        <w:ind w:left="2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0C2ABC">
      <w:start w:val="1"/>
      <w:numFmt w:val="bullet"/>
      <w:lvlText w:val="o"/>
      <w:lvlJc w:val="left"/>
      <w:pPr>
        <w:ind w:left="3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34409A">
      <w:start w:val="1"/>
      <w:numFmt w:val="bullet"/>
      <w:lvlText w:val="▪"/>
      <w:lvlJc w:val="left"/>
      <w:pPr>
        <w:ind w:left="4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382326A">
      <w:start w:val="1"/>
      <w:numFmt w:val="bullet"/>
      <w:lvlText w:val="•"/>
      <w:lvlJc w:val="left"/>
      <w:pPr>
        <w:ind w:left="4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9AEA652">
      <w:start w:val="1"/>
      <w:numFmt w:val="bullet"/>
      <w:lvlText w:val="o"/>
      <w:lvlJc w:val="left"/>
      <w:pPr>
        <w:ind w:left="5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2F6B274">
      <w:start w:val="1"/>
      <w:numFmt w:val="bullet"/>
      <w:lvlText w:val="▪"/>
      <w:lvlJc w:val="left"/>
      <w:pPr>
        <w:ind w:left="6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2">
    <w:nsid w:val="44663CCB"/>
    <w:multiLevelType w:val="hybridMultilevel"/>
    <w:tmpl w:val="CFA0DF72"/>
    <w:lvl w:ilvl="0" w:tplc="A2087588">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E65A6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17E62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246182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23265A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263A9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B8C917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E32A0E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56B1C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3">
    <w:nsid w:val="462379B8"/>
    <w:multiLevelType w:val="hybridMultilevel"/>
    <w:tmpl w:val="B26A1A26"/>
    <w:lvl w:ilvl="0" w:tplc="A8F0ACC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4EE99E4">
      <w:start w:val="1"/>
      <w:numFmt w:val="decimal"/>
      <w:lvlText w:val="%2."/>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8381830">
      <w:start w:val="1"/>
      <w:numFmt w:val="lowerRoman"/>
      <w:lvlText w:val="%3"/>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40965A">
      <w:start w:val="1"/>
      <w:numFmt w:val="decimal"/>
      <w:lvlText w:val="%4"/>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E4ABC22">
      <w:start w:val="1"/>
      <w:numFmt w:val="lowerLetter"/>
      <w:lvlText w:val="%5"/>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DA0B0C">
      <w:start w:val="1"/>
      <w:numFmt w:val="lowerRoman"/>
      <w:lvlText w:val="%6"/>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64EC490">
      <w:start w:val="1"/>
      <w:numFmt w:val="decimal"/>
      <w:lvlText w:val="%7"/>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5A6FCA">
      <w:start w:val="1"/>
      <w:numFmt w:val="lowerLetter"/>
      <w:lvlText w:val="%8"/>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E4D0AA">
      <w:start w:val="1"/>
      <w:numFmt w:val="lowerRoman"/>
      <w:lvlText w:val="%9"/>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4">
    <w:nsid w:val="46C66D0D"/>
    <w:multiLevelType w:val="hybridMultilevel"/>
    <w:tmpl w:val="9F948CF2"/>
    <w:lvl w:ilvl="0" w:tplc="C86A1B7C">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382544">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DA9AD6">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8F4DFF2">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5E6C4B6">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9923EC6">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A225D5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7293BC">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3E0C1D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5">
    <w:nsid w:val="47135AAB"/>
    <w:multiLevelType w:val="hybridMultilevel"/>
    <w:tmpl w:val="4F46B6BE"/>
    <w:lvl w:ilvl="0" w:tplc="3D3EF9EC">
      <w:start w:val="8"/>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5FA714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16E39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2E4258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9275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43C726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2A294C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A2101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184152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6">
    <w:nsid w:val="48331B1F"/>
    <w:multiLevelType w:val="hybridMultilevel"/>
    <w:tmpl w:val="755E38E8"/>
    <w:lvl w:ilvl="0" w:tplc="6C78ABE0">
      <w:start w:val="1"/>
      <w:numFmt w:val="decimal"/>
      <w:lvlText w:val="%1."/>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F4C20D4">
      <w:start w:val="1"/>
      <w:numFmt w:val="lowerLetter"/>
      <w:lvlText w:val="%2"/>
      <w:lvlJc w:val="left"/>
      <w:pPr>
        <w:ind w:left="16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17A4A82">
      <w:start w:val="1"/>
      <w:numFmt w:val="lowerRoman"/>
      <w:lvlText w:val="%3"/>
      <w:lvlJc w:val="left"/>
      <w:pPr>
        <w:ind w:left="2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34ED8E">
      <w:start w:val="1"/>
      <w:numFmt w:val="decimal"/>
      <w:lvlText w:val="%4"/>
      <w:lvlJc w:val="left"/>
      <w:pPr>
        <w:ind w:left="3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92FC52">
      <w:start w:val="1"/>
      <w:numFmt w:val="lowerLetter"/>
      <w:lvlText w:val="%5"/>
      <w:lvlJc w:val="left"/>
      <w:pPr>
        <w:ind w:left="3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1660728">
      <w:start w:val="1"/>
      <w:numFmt w:val="lowerRoman"/>
      <w:lvlText w:val="%6"/>
      <w:lvlJc w:val="left"/>
      <w:pPr>
        <w:ind w:left="4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EDE88B4">
      <w:start w:val="1"/>
      <w:numFmt w:val="decimal"/>
      <w:lvlText w:val="%7"/>
      <w:lvlJc w:val="left"/>
      <w:pPr>
        <w:ind w:left="5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09842C2">
      <w:start w:val="1"/>
      <w:numFmt w:val="lowerLetter"/>
      <w:lvlText w:val="%8"/>
      <w:lvlJc w:val="left"/>
      <w:pPr>
        <w:ind w:left="5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D84C86">
      <w:start w:val="1"/>
      <w:numFmt w:val="lowerRoman"/>
      <w:lvlText w:val="%9"/>
      <w:lvlJc w:val="left"/>
      <w:pPr>
        <w:ind w:left="6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7">
    <w:nsid w:val="48745B60"/>
    <w:multiLevelType w:val="hybridMultilevel"/>
    <w:tmpl w:val="6FE2ABF8"/>
    <w:lvl w:ilvl="0" w:tplc="F49A3B9A">
      <w:start w:val="1"/>
      <w:numFmt w:val="bullet"/>
      <w:lvlText w:val="–"/>
      <w:lvlJc w:val="left"/>
      <w:pPr>
        <w:ind w:left="10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E4A7E96">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F06974C">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4147D08">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78842F8">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75A1ABC">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C3ACB82">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82B3D0">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684A82">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8">
    <w:nsid w:val="48AE7D37"/>
    <w:multiLevelType w:val="hybridMultilevel"/>
    <w:tmpl w:val="F348AFA2"/>
    <w:lvl w:ilvl="0" w:tplc="5C58263E">
      <w:start w:val="1"/>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84B55C">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0E63376">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72DF3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FC930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6AF38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6A081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E8701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2E0D2B2">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9">
    <w:nsid w:val="4A4153C8"/>
    <w:multiLevelType w:val="hybridMultilevel"/>
    <w:tmpl w:val="C8143B9A"/>
    <w:lvl w:ilvl="0" w:tplc="DE5E4DC0">
      <w:start w:val="1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A2BB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490ED8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F12A4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34562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60A23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18A85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081F4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FF0EE8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0">
    <w:nsid w:val="4A607F24"/>
    <w:multiLevelType w:val="hybridMultilevel"/>
    <w:tmpl w:val="9EA6BB60"/>
    <w:lvl w:ilvl="0" w:tplc="D76AAAC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17CF6C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94850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6DA210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245AE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0B84F2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008D6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3A38E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0C709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1">
    <w:nsid w:val="4A82200A"/>
    <w:multiLevelType w:val="hybridMultilevel"/>
    <w:tmpl w:val="899CA892"/>
    <w:lvl w:ilvl="0" w:tplc="7BB06B2A">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1AE87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8D4EF1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8A4E41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53A3AF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5044F7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EEA40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4AAF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920F12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2">
    <w:nsid w:val="4ACD53C5"/>
    <w:multiLevelType w:val="hybridMultilevel"/>
    <w:tmpl w:val="C5421F5C"/>
    <w:lvl w:ilvl="0" w:tplc="84D66E3A">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208CD50">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8C1512">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D0F84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FABAB0">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66DFB6">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0CD2A2">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848B2C">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0566B72">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3">
    <w:nsid w:val="4B69463A"/>
    <w:multiLevelType w:val="hybridMultilevel"/>
    <w:tmpl w:val="A010285C"/>
    <w:lvl w:ilvl="0" w:tplc="C616BFD4">
      <w:start w:val="13"/>
      <w:numFmt w:val="decimal"/>
      <w:lvlText w:val="%1."/>
      <w:lvlJc w:val="left"/>
      <w:pPr>
        <w:ind w:left="7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4EAC290">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620443A">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8C8CD2E">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DC4FC6E">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A3DEFCEA">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470ED48">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04A5386">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7C6DD6E">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24">
    <w:nsid w:val="4B746B21"/>
    <w:multiLevelType w:val="hybridMultilevel"/>
    <w:tmpl w:val="5E68376A"/>
    <w:lvl w:ilvl="0" w:tplc="2984F720">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71EFED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2B0C65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7B06DE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44782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FBA452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8AC3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4CB9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806DE4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5">
    <w:nsid w:val="4B9F475E"/>
    <w:multiLevelType w:val="hybridMultilevel"/>
    <w:tmpl w:val="5AD4CEA8"/>
    <w:lvl w:ilvl="0" w:tplc="92C2AAB4">
      <w:start w:val="3"/>
      <w:numFmt w:val="decimal"/>
      <w:lvlText w:val="%1."/>
      <w:lvlJc w:val="left"/>
      <w:pPr>
        <w:ind w:left="1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8CB38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DE2DB5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89625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6B66CA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0CB8D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C42AB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60CC9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2A678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6">
    <w:nsid w:val="4BED1108"/>
    <w:multiLevelType w:val="hybridMultilevel"/>
    <w:tmpl w:val="1F04558A"/>
    <w:lvl w:ilvl="0" w:tplc="26A27062">
      <w:start w:val="14"/>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EDAE646">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CBC7796">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368C0B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E5508">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14A00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F28862">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C0CDF8">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ECF27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7">
    <w:nsid w:val="4CC431DF"/>
    <w:multiLevelType w:val="hybridMultilevel"/>
    <w:tmpl w:val="D73CA2FC"/>
    <w:lvl w:ilvl="0" w:tplc="4F8402B6">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F7028EE">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C06C78C">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D0ED8E4">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48C68DC">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448BFFE">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D42CCF2">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AF8C934">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83623D8">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8">
    <w:nsid w:val="4CF22489"/>
    <w:multiLevelType w:val="hybridMultilevel"/>
    <w:tmpl w:val="90989314"/>
    <w:lvl w:ilvl="0" w:tplc="F7B2EC1A">
      <w:start w:val="36"/>
      <w:numFmt w:val="decimal"/>
      <w:lvlText w:val="%1."/>
      <w:lvlJc w:val="left"/>
      <w:pPr>
        <w:ind w:left="4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19A951A">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E3A2FB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1788FE76">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A214420A">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021EB82E">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3D4E259C">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14B48C36">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9146FAC">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9">
    <w:nsid w:val="4DD8291A"/>
    <w:multiLevelType w:val="hybridMultilevel"/>
    <w:tmpl w:val="0A5CE318"/>
    <w:lvl w:ilvl="0" w:tplc="A302059C">
      <w:start w:val="1"/>
      <w:numFmt w:val="decimal"/>
      <w:lvlText w:val="%1."/>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A48D0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C6FA3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A60397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C4AE0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CD410E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2AE6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E2C8D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8D2F7E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0">
    <w:nsid w:val="4E09705F"/>
    <w:multiLevelType w:val="hybridMultilevel"/>
    <w:tmpl w:val="98DCC38A"/>
    <w:lvl w:ilvl="0" w:tplc="050A89B2">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0220B0C">
      <w:start w:val="1"/>
      <w:numFmt w:val="bullet"/>
      <w:lvlText w:val="o"/>
      <w:lvlJc w:val="left"/>
      <w:pPr>
        <w:ind w:left="17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6342614">
      <w:start w:val="1"/>
      <w:numFmt w:val="bullet"/>
      <w:lvlText w:val="▪"/>
      <w:lvlJc w:val="left"/>
      <w:pPr>
        <w:ind w:left="25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A4CC660">
      <w:start w:val="1"/>
      <w:numFmt w:val="bullet"/>
      <w:lvlText w:val="•"/>
      <w:lvlJc w:val="left"/>
      <w:pPr>
        <w:ind w:left="32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3925214">
      <w:start w:val="1"/>
      <w:numFmt w:val="bullet"/>
      <w:lvlText w:val="o"/>
      <w:lvlJc w:val="left"/>
      <w:pPr>
        <w:ind w:left="39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92E1BD4">
      <w:start w:val="1"/>
      <w:numFmt w:val="bullet"/>
      <w:lvlText w:val="▪"/>
      <w:lvlJc w:val="left"/>
      <w:pPr>
        <w:ind w:left="46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9E4930A">
      <w:start w:val="1"/>
      <w:numFmt w:val="bullet"/>
      <w:lvlText w:val="•"/>
      <w:lvlJc w:val="left"/>
      <w:pPr>
        <w:ind w:left="53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B60A3D2">
      <w:start w:val="1"/>
      <w:numFmt w:val="bullet"/>
      <w:lvlText w:val="o"/>
      <w:lvlJc w:val="left"/>
      <w:pPr>
        <w:ind w:left="61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5CA384C">
      <w:start w:val="1"/>
      <w:numFmt w:val="bullet"/>
      <w:lvlText w:val="▪"/>
      <w:lvlJc w:val="left"/>
      <w:pPr>
        <w:ind w:left="68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1">
    <w:nsid w:val="4E40321D"/>
    <w:multiLevelType w:val="hybridMultilevel"/>
    <w:tmpl w:val="667C278C"/>
    <w:lvl w:ilvl="0" w:tplc="99CEEBCC">
      <w:start w:val="1"/>
      <w:numFmt w:val="bullet"/>
      <w:lvlText w:val="-"/>
      <w:lvlJc w:val="left"/>
      <w:pPr>
        <w:ind w:left="11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F8E694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254C10E">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0B20ABC">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8D2E09E">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270B822">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080D11A">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D00029A">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F4495BE">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2">
    <w:nsid w:val="4F595C3C"/>
    <w:multiLevelType w:val="hybridMultilevel"/>
    <w:tmpl w:val="493E2E14"/>
    <w:lvl w:ilvl="0" w:tplc="FB3CD060">
      <w:start w:val="7"/>
      <w:numFmt w:val="decimal"/>
      <w:lvlText w:val="%1."/>
      <w:lvlJc w:val="left"/>
      <w:pPr>
        <w:ind w:left="13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1" w:tplc="81787834">
      <w:start w:val="1"/>
      <w:numFmt w:val="lowerLetter"/>
      <w:lvlText w:val="%2"/>
      <w:lvlJc w:val="left"/>
      <w:pPr>
        <w:ind w:left="17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2" w:tplc="DD4C39BE">
      <w:start w:val="1"/>
      <w:numFmt w:val="lowerRoman"/>
      <w:lvlText w:val="%3"/>
      <w:lvlJc w:val="left"/>
      <w:pPr>
        <w:ind w:left="25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3" w:tplc="B2FAD3AC">
      <w:start w:val="1"/>
      <w:numFmt w:val="decimal"/>
      <w:lvlText w:val="%4"/>
      <w:lvlJc w:val="left"/>
      <w:pPr>
        <w:ind w:left="32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4" w:tplc="E3B2D4B0">
      <w:start w:val="1"/>
      <w:numFmt w:val="lowerLetter"/>
      <w:lvlText w:val="%5"/>
      <w:lvlJc w:val="left"/>
      <w:pPr>
        <w:ind w:left="395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5" w:tplc="1340FD4A">
      <w:start w:val="1"/>
      <w:numFmt w:val="lowerRoman"/>
      <w:lvlText w:val="%6"/>
      <w:lvlJc w:val="left"/>
      <w:pPr>
        <w:ind w:left="467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6" w:tplc="8E90C832">
      <w:start w:val="1"/>
      <w:numFmt w:val="decimal"/>
      <w:lvlText w:val="%7"/>
      <w:lvlJc w:val="left"/>
      <w:pPr>
        <w:ind w:left="539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7" w:tplc="DE2E4C52">
      <w:start w:val="1"/>
      <w:numFmt w:val="lowerLetter"/>
      <w:lvlText w:val="%8"/>
      <w:lvlJc w:val="left"/>
      <w:pPr>
        <w:ind w:left="611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lvl w:ilvl="8" w:tplc="57388FFA">
      <w:start w:val="1"/>
      <w:numFmt w:val="lowerRoman"/>
      <w:lvlText w:val="%9"/>
      <w:lvlJc w:val="left"/>
      <w:pPr>
        <w:ind w:left="6830"/>
      </w:pPr>
      <w:rPr>
        <w:rFonts w:ascii="Times New Roman" w:eastAsia="Times New Roman" w:hAnsi="Times New Roman" w:cs="Times New Roman"/>
        <w:b/>
        <w:bCs/>
        <w:i w:val="0"/>
        <w:strike w:val="0"/>
        <w:dstrike w:val="0"/>
        <w:color w:val="365F91"/>
        <w:sz w:val="24"/>
        <w:szCs w:val="24"/>
        <w:u w:val="none" w:color="000000"/>
        <w:bdr w:val="none" w:sz="0" w:space="0" w:color="auto"/>
        <w:shd w:val="clear" w:color="auto" w:fill="auto"/>
        <w:vertAlign w:val="baseline"/>
      </w:rPr>
    </w:lvl>
  </w:abstractNum>
  <w:abstractNum w:abstractNumId="133">
    <w:nsid w:val="4F90087C"/>
    <w:multiLevelType w:val="hybridMultilevel"/>
    <w:tmpl w:val="49000354"/>
    <w:lvl w:ilvl="0" w:tplc="2CB8FFC0">
      <w:start w:val="1"/>
      <w:numFmt w:val="bullet"/>
      <w:lvlText w:val="-"/>
      <w:lvlJc w:val="left"/>
      <w:pPr>
        <w:ind w:left="11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0C07D68">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D25AD4">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DC3BD6">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8EB8E4">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504626A">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2A0A1C8">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C4C0DFE">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FE1D9A">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4">
    <w:nsid w:val="4FB35648"/>
    <w:multiLevelType w:val="hybridMultilevel"/>
    <w:tmpl w:val="85E4FEEC"/>
    <w:lvl w:ilvl="0" w:tplc="33826182">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1D0A8FE">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BAC627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9522A7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E926DA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13E34A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EF60E2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49896F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044115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5">
    <w:nsid w:val="4FD84DBF"/>
    <w:multiLevelType w:val="hybridMultilevel"/>
    <w:tmpl w:val="A2ECA338"/>
    <w:lvl w:ilvl="0" w:tplc="0DD06996">
      <w:start w:val="1"/>
      <w:numFmt w:val="decimal"/>
      <w:lvlText w:val="%1."/>
      <w:lvlJc w:val="left"/>
      <w:pPr>
        <w:ind w:left="7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1643C4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3EF2D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EE391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5887EB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78CEB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1B4055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A2E3E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1C182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6">
    <w:nsid w:val="51501F99"/>
    <w:multiLevelType w:val="hybridMultilevel"/>
    <w:tmpl w:val="D0F4C55A"/>
    <w:lvl w:ilvl="0" w:tplc="86F0083A">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0E6CFB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CA8707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CEE5D4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040C69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2EE6C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F969C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C48124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E50236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7">
    <w:nsid w:val="51904C24"/>
    <w:multiLevelType w:val="hybridMultilevel"/>
    <w:tmpl w:val="8282582C"/>
    <w:lvl w:ilvl="0" w:tplc="F0A69054">
      <w:start w:val="1"/>
      <w:numFmt w:val="bullet"/>
      <w:lvlText w:val="•"/>
      <w:lvlJc w:val="left"/>
      <w:pPr>
        <w:ind w:left="14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46C188C">
      <w:start w:val="1"/>
      <w:numFmt w:val="bullet"/>
      <w:lvlText w:val="o"/>
      <w:lvlJc w:val="left"/>
      <w:pPr>
        <w:ind w:left="454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D62223A">
      <w:start w:val="1"/>
      <w:numFmt w:val="bullet"/>
      <w:lvlText w:val="▪"/>
      <w:lvlJc w:val="left"/>
      <w:pPr>
        <w:ind w:left="52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2FCE7CA">
      <w:start w:val="1"/>
      <w:numFmt w:val="bullet"/>
      <w:lvlText w:val="•"/>
      <w:lvlJc w:val="left"/>
      <w:pPr>
        <w:ind w:left="59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BE44790">
      <w:start w:val="1"/>
      <w:numFmt w:val="bullet"/>
      <w:lvlText w:val="o"/>
      <w:lvlJc w:val="left"/>
      <w:pPr>
        <w:ind w:left="670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C6A4146">
      <w:start w:val="1"/>
      <w:numFmt w:val="bullet"/>
      <w:lvlText w:val="▪"/>
      <w:lvlJc w:val="left"/>
      <w:pPr>
        <w:ind w:left="742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F3C12BC">
      <w:start w:val="1"/>
      <w:numFmt w:val="bullet"/>
      <w:lvlText w:val="•"/>
      <w:lvlJc w:val="left"/>
      <w:pPr>
        <w:ind w:left="81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0CC820E">
      <w:start w:val="1"/>
      <w:numFmt w:val="bullet"/>
      <w:lvlText w:val="o"/>
      <w:lvlJc w:val="left"/>
      <w:pPr>
        <w:ind w:left="886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E8AFA3C">
      <w:start w:val="1"/>
      <w:numFmt w:val="bullet"/>
      <w:lvlText w:val="▪"/>
      <w:lvlJc w:val="left"/>
      <w:pPr>
        <w:ind w:left="958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8">
    <w:nsid w:val="52CC19A6"/>
    <w:multiLevelType w:val="hybridMultilevel"/>
    <w:tmpl w:val="457E7380"/>
    <w:lvl w:ilvl="0" w:tplc="5792E544">
      <w:start w:val="2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F9C134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AB49AB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7C67B3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E5831C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94C01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0E837D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ACA1D5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5B0A98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9">
    <w:nsid w:val="52FA0C42"/>
    <w:multiLevelType w:val="hybridMultilevel"/>
    <w:tmpl w:val="D0363D42"/>
    <w:lvl w:ilvl="0" w:tplc="9606079E">
      <w:start w:val="1"/>
      <w:numFmt w:val="decimal"/>
      <w:lvlText w:val="%1."/>
      <w:lvlJc w:val="left"/>
      <w:pPr>
        <w:ind w:left="1076"/>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284A9D4">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DC04C50">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5B64282">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7906E8A">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C460D62">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C4849388">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31A6FE8">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14ED0A">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0">
    <w:nsid w:val="533E4938"/>
    <w:multiLevelType w:val="hybridMultilevel"/>
    <w:tmpl w:val="689CBF0C"/>
    <w:lvl w:ilvl="0" w:tplc="BAF6E886">
      <w:start w:val="2"/>
      <w:numFmt w:val="decimal"/>
      <w:lvlText w:val="%1."/>
      <w:lvlJc w:val="left"/>
      <w:pPr>
        <w:ind w:left="8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96585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EF0D24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12EFA4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CB839B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FDEAA3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1D0847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4A670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73C9D7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1">
    <w:nsid w:val="53DF4B7B"/>
    <w:multiLevelType w:val="hybridMultilevel"/>
    <w:tmpl w:val="D5B8B058"/>
    <w:lvl w:ilvl="0" w:tplc="9C981ACC">
      <w:start w:val="2"/>
      <w:numFmt w:val="decimal"/>
      <w:lvlText w:val="%1."/>
      <w:lvlJc w:val="left"/>
      <w:pPr>
        <w:ind w:left="83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73C6FE40">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8B329D82">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6C4DDF2">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F90E084">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5DE80E2">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6E09AEC">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15E50BA">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4B8EE362">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42">
    <w:nsid w:val="540B7391"/>
    <w:multiLevelType w:val="hybridMultilevel"/>
    <w:tmpl w:val="99D03556"/>
    <w:lvl w:ilvl="0" w:tplc="8C586C8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63A57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94BEE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BA5D3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82AE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4CE03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C9CF7E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312EA6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1207AE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3">
    <w:nsid w:val="54EC3173"/>
    <w:multiLevelType w:val="hybridMultilevel"/>
    <w:tmpl w:val="9EFA7516"/>
    <w:lvl w:ilvl="0" w:tplc="55F050E2">
      <w:start w:val="1"/>
      <w:numFmt w:val="bullet"/>
      <w:lvlText w:val="•"/>
      <w:lvlJc w:val="left"/>
      <w:pPr>
        <w:ind w:left="7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4810A2">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D602FE">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7240C64">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97887FE">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50546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8DA2B4A">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D8E5DE">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A0BC7C">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4">
    <w:nsid w:val="555B4B94"/>
    <w:multiLevelType w:val="hybridMultilevel"/>
    <w:tmpl w:val="826E4FC4"/>
    <w:lvl w:ilvl="0" w:tplc="A5E00D4C">
      <w:start w:val="1"/>
      <w:numFmt w:val="bullet"/>
      <w:lvlText w:val="-"/>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2AC7CF0">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0FC8720">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F2C028">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194DC9C">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6CC3E70">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C9670F0">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2230E2">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A043C04">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5">
    <w:nsid w:val="55E27FDB"/>
    <w:multiLevelType w:val="hybridMultilevel"/>
    <w:tmpl w:val="8F4CD280"/>
    <w:lvl w:ilvl="0" w:tplc="07EE6E6A">
      <w:start w:val="1"/>
      <w:numFmt w:val="bullet"/>
      <w:lvlText w:val="•"/>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322A22E">
      <w:start w:val="1"/>
      <w:numFmt w:val="bullet"/>
      <w:lvlText w:val="o"/>
      <w:lvlJc w:val="left"/>
      <w:pPr>
        <w:ind w:left="1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394F5C2">
      <w:start w:val="1"/>
      <w:numFmt w:val="bullet"/>
      <w:lvlText w:val="▪"/>
      <w:lvlJc w:val="left"/>
      <w:pPr>
        <w:ind w:left="1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A523B30">
      <w:start w:val="1"/>
      <w:numFmt w:val="bullet"/>
      <w:lvlText w:val="•"/>
      <w:lvlJc w:val="left"/>
      <w:pPr>
        <w:ind w:left="2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0F4C936">
      <w:start w:val="1"/>
      <w:numFmt w:val="bullet"/>
      <w:lvlText w:val="o"/>
      <w:lvlJc w:val="left"/>
      <w:pPr>
        <w:ind w:left="3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2E46D7E">
      <w:start w:val="1"/>
      <w:numFmt w:val="bullet"/>
      <w:lvlText w:val="▪"/>
      <w:lvlJc w:val="left"/>
      <w:pPr>
        <w:ind w:left="4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59A3CC0">
      <w:start w:val="1"/>
      <w:numFmt w:val="bullet"/>
      <w:lvlText w:val="•"/>
      <w:lvlJc w:val="left"/>
      <w:pPr>
        <w:ind w:left="4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F86AE7C">
      <w:start w:val="1"/>
      <w:numFmt w:val="bullet"/>
      <w:lvlText w:val="o"/>
      <w:lvlJc w:val="left"/>
      <w:pPr>
        <w:ind w:left="5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47C1620">
      <w:start w:val="1"/>
      <w:numFmt w:val="bullet"/>
      <w:lvlText w:val="▪"/>
      <w:lvlJc w:val="left"/>
      <w:pPr>
        <w:ind w:left="6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6">
    <w:nsid w:val="55EB56FE"/>
    <w:multiLevelType w:val="hybridMultilevel"/>
    <w:tmpl w:val="2D18812E"/>
    <w:lvl w:ilvl="0" w:tplc="3B50C19C">
      <w:start w:val="1"/>
      <w:numFmt w:val="decimal"/>
      <w:lvlText w:val="%1."/>
      <w:lvlJc w:val="left"/>
      <w:pPr>
        <w:ind w:left="149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5E844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0B050F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4F494D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12880C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6E22A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2412A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A8447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F4E694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7">
    <w:nsid w:val="56250BD8"/>
    <w:multiLevelType w:val="hybridMultilevel"/>
    <w:tmpl w:val="045ED384"/>
    <w:lvl w:ilvl="0" w:tplc="13AE48D8">
      <w:start w:val="2"/>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742B42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8499F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BBA5650">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35E76E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668BCD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7D0CD2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8B60A6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8AC17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8">
    <w:nsid w:val="562E58A8"/>
    <w:multiLevelType w:val="hybridMultilevel"/>
    <w:tmpl w:val="CD9EA0FC"/>
    <w:lvl w:ilvl="0" w:tplc="4DCAA3A8">
      <w:start w:val="1"/>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1E961A">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02AA4A">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2B859F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2B0315C">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F8B7B2">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02269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CEF1A6">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164574">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9">
    <w:nsid w:val="56E85907"/>
    <w:multiLevelType w:val="hybridMultilevel"/>
    <w:tmpl w:val="4CA847FE"/>
    <w:lvl w:ilvl="0" w:tplc="331E7CEE">
      <w:start w:val="1"/>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784472">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D0A218E">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5CA012">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30CE52">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A9E983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44CB9A">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6A52C4">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11E4608">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0">
    <w:nsid w:val="571913F6"/>
    <w:multiLevelType w:val="hybridMultilevel"/>
    <w:tmpl w:val="EDFA4260"/>
    <w:lvl w:ilvl="0" w:tplc="D8968D96">
      <w:start w:val="22"/>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764322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23A90A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9F69FA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9C6EA0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89603D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B3C3A4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2A27A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B4EBC8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1">
    <w:nsid w:val="57896385"/>
    <w:multiLevelType w:val="hybridMultilevel"/>
    <w:tmpl w:val="8800F392"/>
    <w:lvl w:ilvl="0" w:tplc="AF3E7568">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E8E666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97837B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C3E488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20A343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DDE652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3C41D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44689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3A8EA2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2">
    <w:nsid w:val="57B04A7F"/>
    <w:multiLevelType w:val="hybridMultilevel"/>
    <w:tmpl w:val="63CAA424"/>
    <w:lvl w:ilvl="0" w:tplc="A0AA306C">
      <w:start w:val="3"/>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B0CEB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3E384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65C024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8FEE9A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A54EFD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4543E3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2445E7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7A0E69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3">
    <w:nsid w:val="57DC6054"/>
    <w:multiLevelType w:val="hybridMultilevel"/>
    <w:tmpl w:val="9E6E4A96"/>
    <w:lvl w:ilvl="0" w:tplc="BE2E6D30">
      <w:start w:val="2"/>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262DB2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BD63FA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1288E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45ABCF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12EDBF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0FE58C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382DD1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7EEC3D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4">
    <w:nsid w:val="582D023E"/>
    <w:multiLevelType w:val="hybridMultilevel"/>
    <w:tmpl w:val="4A7CCADC"/>
    <w:lvl w:ilvl="0" w:tplc="0508726C">
      <w:start w:val="11"/>
      <w:numFmt w:val="decimal"/>
      <w:lvlText w:val="%1."/>
      <w:lvlJc w:val="left"/>
      <w:pPr>
        <w:ind w:left="12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AE7C0A">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04592C">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068BDA">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80C19E">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880E4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9B68482">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8FEADC4">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2D04F5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5">
    <w:nsid w:val="594F795C"/>
    <w:multiLevelType w:val="hybridMultilevel"/>
    <w:tmpl w:val="1C4C08A6"/>
    <w:lvl w:ilvl="0" w:tplc="3C94870A">
      <w:start w:val="1"/>
      <w:numFmt w:val="bullet"/>
      <w:lvlText w:val="•"/>
      <w:lvlJc w:val="left"/>
      <w:pPr>
        <w:ind w:left="8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C27FE4">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4684F0">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A90F99C">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410BDB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40CC3C">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2E6B3E">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F2A708">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14DEA8">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6">
    <w:nsid w:val="596E170A"/>
    <w:multiLevelType w:val="hybridMultilevel"/>
    <w:tmpl w:val="08B0AD34"/>
    <w:lvl w:ilvl="0" w:tplc="27F8A04A">
      <w:start w:val="1"/>
      <w:numFmt w:val="lowerLetter"/>
      <w:lvlText w:val="%1)"/>
      <w:lvlJc w:val="left"/>
      <w:pPr>
        <w:ind w:left="12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E80E39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5E5B4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084BFE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0F88F3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DC99D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CF61D4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04E3BC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1EAB4F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7">
    <w:nsid w:val="599B4FA3"/>
    <w:multiLevelType w:val="hybridMultilevel"/>
    <w:tmpl w:val="AF664E66"/>
    <w:lvl w:ilvl="0" w:tplc="FA923592">
      <w:start w:val="1"/>
      <w:numFmt w:val="bullet"/>
      <w:lvlText w:val="▪"/>
      <w:lvlJc w:val="left"/>
      <w:pPr>
        <w:ind w:left="1498"/>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1" w:tplc="865043F0">
      <w:start w:val="1"/>
      <w:numFmt w:val="bullet"/>
      <w:lvlText w:val="o"/>
      <w:lvlJc w:val="left"/>
      <w:pPr>
        <w:ind w:left="179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2" w:tplc="BE7ADE2E">
      <w:start w:val="1"/>
      <w:numFmt w:val="bullet"/>
      <w:lvlText w:val="▪"/>
      <w:lvlJc w:val="left"/>
      <w:pPr>
        <w:ind w:left="251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3" w:tplc="178A91D4">
      <w:start w:val="1"/>
      <w:numFmt w:val="bullet"/>
      <w:lvlText w:val="•"/>
      <w:lvlJc w:val="left"/>
      <w:pPr>
        <w:ind w:left="323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4" w:tplc="F3606230">
      <w:start w:val="1"/>
      <w:numFmt w:val="bullet"/>
      <w:lvlText w:val="o"/>
      <w:lvlJc w:val="left"/>
      <w:pPr>
        <w:ind w:left="395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5" w:tplc="3E9675F4">
      <w:start w:val="1"/>
      <w:numFmt w:val="bullet"/>
      <w:lvlText w:val="▪"/>
      <w:lvlJc w:val="left"/>
      <w:pPr>
        <w:ind w:left="467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6" w:tplc="6EE0F9BA">
      <w:start w:val="1"/>
      <w:numFmt w:val="bullet"/>
      <w:lvlText w:val="•"/>
      <w:lvlJc w:val="left"/>
      <w:pPr>
        <w:ind w:left="539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7" w:tplc="10B080AC">
      <w:start w:val="1"/>
      <w:numFmt w:val="bullet"/>
      <w:lvlText w:val="o"/>
      <w:lvlJc w:val="left"/>
      <w:pPr>
        <w:ind w:left="611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lvl w:ilvl="8" w:tplc="CC64A69C">
      <w:start w:val="1"/>
      <w:numFmt w:val="bullet"/>
      <w:lvlText w:val="▪"/>
      <w:lvlJc w:val="left"/>
      <w:pPr>
        <w:ind w:left="6830"/>
      </w:pPr>
      <w:rPr>
        <w:rFonts w:ascii="Wingdings" w:eastAsia="Wingdings" w:hAnsi="Wingdings" w:cs="Wingdings"/>
        <w:b w:val="0"/>
        <w:i w:val="0"/>
        <w:strike w:val="0"/>
        <w:dstrike w:val="0"/>
        <w:color w:val="111111"/>
        <w:sz w:val="20"/>
        <w:szCs w:val="20"/>
        <w:u w:val="none" w:color="000000"/>
        <w:bdr w:val="none" w:sz="0" w:space="0" w:color="auto"/>
        <w:shd w:val="clear" w:color="auto" w:fill="auto"/>
        <w:vertAlign w:val="baseline"/>
      </w:rPr>
    </w:lvl>
  </w:abstractNum>
  <w:abstractNum w:abstractNumId="158">
    <w:nsid w:val="59E20712"/>
    <w:multiLevelType w:val="hybridMultilevel"/>
    <w:tmpl w:val="C6E2808A"/>
    <w:lvl w:ilvl="0" w:tplc="90CA2E78">
      <w:start w:val="1"/>
      <w:numFmt w:val="bullet"/>
      <w:lvlText w:val="-"/>
      <w:lvlJc w:val="left"/>
      <w:pPr>
        <w:ind w:left="9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724299E">
      <w:start w:val="1"/>
      <w:numFmt w:val="bullet"/>
      <w:lvlText w:val="o"/>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11A1C80">
      <w:start w:val="1"/>
      <w:numFmt w:val="bullet"/>
      <w:lvlText w:val="▪"/>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43EC74A">
      <w:start w:val="1"/>
      <w:numFmt w:val="bullet"/>
      <w:lvlText w:val="•"/>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08852A0">
      <w:start w:val="1"/>
      <w:numFmt w:val="bullet"/>
      <w:lvlText w:val="o"/>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7DC1D44">
      <w:start w:val="1"/>
      <w:numFmt w:val="bullet"/>
      <w:lvlText w:val="▪"/>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2BCF0EA">
      <w:start w:val="1"/>
      <w:numFmt w:val="bullet"/>
      <w:lvlText w:val="•"/>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E2F6A0">
      <w:start w:val="1"/>
      <w:numFmt w:val="bullet"/>
      <w:lvlText w:val="o"/>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DDE4B3C">
      <w:start w:val="1"/>
      <w:numFmt w:val="bullet"/>
      <w:lvlText w:val="▪"/>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9">
    <w:nsid w:val="5A6A6709"/>
    <w:multiLevelType w:val="hybridMultilevel"/>
    <w:tmpl w:val="353240DC"/>
    <w:lvl w:ilvl="0" w:tplc="A2727834">
      <w:start w:val="3"/>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362FA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3EEBF6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98EF9C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4A009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8AD5E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5F2E01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E6C0B8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FA6A9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0">
    <w:nsid w:val="5AEE2147"/>
    <w:multiLevelType w:val="hybridMultilevel"/>
    <w:tmpl w:val="B99C0838"/>
    <w:lvl w:ilvl="0" w:tplc="C9C085CC">
      <w:start w:val="3"/>
      <w:numFmt w:val="lowerLetter"/>
      <w:lvlText w:val="%1)"/>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7E8BE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9894F8">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928AB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BACBD4">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64B4C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FACC54">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72A1FC">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EEF67C">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1">
    <w:nsid w:val="5B61571B"/>
    <w:multiLevelType w:val="hybridMultilevel"/>
    <w:tmpl w:val="D26C1450"/>
    <w:lvl w:ilvl="0" w:tplc="BD50492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3A994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918143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346CFE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840F2D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3A4F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65888C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26A044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9FCC5B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2">
    <w:nsid w:val="5BE224CF"/>
    <w:multiLevelType w:val="hybridMultilevel"/>
    <w:tmpl w:val="B4A22D8E"/>
    <w:lvl w:ilvl="0" w:tplc="0BA40518">
      <w:start w:val="6"/>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AEC39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C7286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069F6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36BBE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3CF4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28E0F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E2C75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FEDD5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3">
    <w:nsid w:val="5C1E4291"/>
    <w:multiLevelType w:val="hybridMultilevel"/>
    <w:tmpl w:val="E84E8CB0"/>
    <w:lvl w:ilvl="0" w:tplc="E222E9A2">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B076C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E4573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EAD46C">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2B88B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A48E76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ECAF3D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323716">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7652C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4">
    <w:nsid w:val="5DB942EE"/>
    <w:multiLevelType w:val="hybridMultilevel"/>
    <w:tmpl w:val="E2B855BC"/>
    <w:lvl w:ilvl="0" w:tplc="5E94EFAE">
      <w:start w:val="5"/>
      <w:numFmt w:val="decimal"/>
      <w:lvlText w:val="%1)"/>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881FD0">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06C86F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62CC16">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AAA57C">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186704">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F16B8F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BE11FE">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FE070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5">
    <w:nsid w:val="5F9051C9"/>
    <w:multiLevelType w:val="hybridMultilevel"/>
    <w:tmpl w:val="B4468D34"/>
    <w:lvl w:ilvl="0" w:tplc="9C1A2E4C">
      <w:start w:val="1"/>
      <w:numFmt w:val="bullet"/>
      <w:lvlText w:val="•"/>
      <w:lvlJc w:val="left"/>
      <w:pPr>
        <w:ind w:left="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10BA32">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1769270">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42C140">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64CEA8">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65A959A">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F92A7FC">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7C6534">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9ED366">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6">
    <w:nsid w:val="5F934CD1"/>
    <w:multiLevelType w:val="hybridMultilevel"/>
    <w:tmpl w:val="5638F316"/>
    <w:lvl w:ilvl="0" w:tplc="3D6CEC74">
      <w:start w:val="2"/>
      <w:numFmt w:val="decimal"/>
      <w:lvlText w:val="%1)"/>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9AE0C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9C98FC7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188AA0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E68EC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410ED8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39C81C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A2A97A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5828B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7">
    <w:nsid w:val="5FC96E44"/>
    <w:multiLevelType w:val="hybridMultilevel"/>
    <w:tmpl w:val="0C6CE59C"/>
    <w:lvl w:ilvl="0" w:tplc="12E42E30">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C8A7F8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A5A15B8">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E92A9EE">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2DC830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A86FC2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AFAE45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3666CE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F6A20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8">
    <w:nsid w:val="60AE4DED"/>
    <w:multiLevelType w:val="hybridMultilevel"/>
    <w:tmpl w:val="98403580"/>
    <w:lvl w:ilvl="0" w:tplc="0096E112">
      <w:start w:val="1"/>
      <w:numFmt w:val="decimal"/>
      <w:lvlText w:val="%1."/>
      <w:lvlJc w:val="left"/>
      <w:pPr>
        <w:ind w:left="1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88EE7E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A01CFE">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0B0223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916A8B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FA06B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CFEE35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182E02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2CC941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9">
    <w:nsid w:val="63C306E6"/>
    <w:multiLevelType w:val="hybridMultilevel"/>
    <w:tmpl w:val="BFCA5876"/>
    <w:lvl w:ilvl="0" w:tplc="21BCAA46">
      <w:start w:val="4"/>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C967DE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BA29FC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9C296D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B43F3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8DA9D2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FCCE11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26A9F6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50599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0">
    <w:nsid w:val="63D36B0F"/>
    <w:multiLevelType w:val="hybridMultilevel"/>
    <w:tmpl w:val="E47E3220"/>
    <w:lvl w:ilvl="0" w:tplc="5B9CC364">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86E2C5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90515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54A7A4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8FCBB4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B0DC3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08113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9F86A0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DE451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1">
    <w:nsid w:val="64B95519"/>
    <w:multiLevelType w:val="hybridMultilevel"/>
    <w:tmpl w:val="B54CCD5E"/>
    <w:lvl w:ilvl="0" w:tplc="2B28EF7C">
      <w:start w:val="1"/>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F905B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36871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80C07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C6A397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42337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0707F8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8A15F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5A2C3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2">
    <w:nsid w:val="64CA7740"/>
    <w:multiLevelType w:val="hybridMultilevel"/>
    <w:tmpl w:val="3E40B10A"/>
    <w:lvl w:ilvl="0" w:tplc="5418AACA">
      <w:start w:val="2"/>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CE45A5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E29A5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77CAF0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380C4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BC2B8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198301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63CAB6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3086E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3">
    <w:nsid w:val="65650EF1"/>
    <w:multiLevelType w:val="hybridMultilevel"/>
    <w:tmpl w:val="BC2A1352"/>
    <w:lvl w:ilvl="0" w:tplc="8714780A">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D6C54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76460D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D72453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1CA86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72473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4F6D6D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1AF6E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54219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4">
    <w:nsid w:val="6704417B"/>
    <w:multiLevelType w:val="hybridMultilevel"/>
    <w:tmpl w:val="1026F8C6"/>
    <w:lvl w:ilvl="0" w:tplc="524EDB9E">
      <w:start w:val="1"/>
      <w:numFmt w:val="decimal"/>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672E2434"/>
    <w:multiLevelType w:val="hybridMultilevel"/>
    <w:tmpl w:val="22F69718"/>
    <w:lvl w:ilvl="0" w:tplc="0628AA2C">
      <w:start w:val="1"/>
      <w:numFmt w:val="decimal"/>
      <w:lvlText w:val="%1."/>
      <w:lvlJc w:val="left"/>
      <w:pPr>
        <w:ind w:left="4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A0EFEFE">
      <w:start w:val="1"/>
      <w:numFmt w:val="lowerLetter"/>
      <w:lvlText w:val="%2)"/>
      <w:lvlJc w:val="left"/>
      <w:pPr>
        <w:ind w:left="4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B40D960">
      <w:start w:val="1"/>
      <w:numFmt w:val="decimal"/>
      <w:lvlText w:val="%3-"/>
      <w:lvlJc w:val="left"/>
      <w:pPr>
        <w:ind w:left="1284"/>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3" w:tplc="B32AE4B0">
      <w:start w:val="1"/>
      <w:numFmt w:val="decimal"/>
      <w:lvlText w:val="%4"/>
      <w:lvlJc w:val="left"/>
      <w:pPr>
        <w:ind w:left="521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4" w:tplc="F99C976E">
      <w:start w:val="1"/>
      <w:numFmt w:val="lowerLetter"/>
      <w:lvlText w:val="%5"/>
      <w:lvlJc w:val="left"/>
      <w:pPr>
        <w:ind w:left="593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5" w:tplc="C514366C">
      <w:start w:val="1"/>
      <w:numFmt w:val="lowerRoman"/>
      <w:lvlText w:val="%6"/>
      <w:lvlJc w:val="left"/>
      <w:pPr>
        <w:ind w:left="665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6" w:tplc="5FD4B44C">
      <w:start w:val="1"/>
      <w:numFmt w:val="decimal"/>
      <w:lvlText w:val="%7"/>
      <w:lvlJc w:val="left"/>
      <w:pPr>
        <w:ind w:left="737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7" w:tplc="77569F16">
      <w:start w:val="1"/>
      <w:numFmt w:val="lowerLetter"/>
      <w:lvlText w:val="%8"/>
      <w:lvlJc w:val="left"/>
      <w:pPr>
        <w:ind w:left="809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lvl w:ilvl="8" w:tplc="75EAF1B6">
      <w:start w:val="1"/>
      <w:numFmt w:val="lowerRoman"/>
      <w:lvlText w:val="%9"/>
      <w:lvlJc w:val="left"/>
      <w:pPr>
        <w:ind w:left="8819"/>
      </w:pPr>
      <w:rPr>
        <w:rFonts w:ascii="Cambria" w:eastAsia="Cambria" w:hAnsi="Cambria" w:cs="Cambria"/>
        <w:b/>
        <w:bCs/>
        <w:i w:val="0"/>
        <w:strike w:val="0"/>
        <w:dstrike w:val="0"/>
        <w:color w:val="365F91"/>
        <w:sz w:val="28"/>
        <w:szCs w:val="28"/>
        <w:u w:val="none" w:color="000000"/>
        <w:bdr w:val="none" w:sz="0" w:space="0" w:color="auto"/>
        <w:shd w:val="clear" w:color="auto" w:fill="auto"/>
        <w:vertAlign w:val="baseline"/>
      </w:rPr>
    </w:lvl>
  </w:abstractNum>
  <w:abstractNum w:abstractNumId="176">
    <w:nsid w:val="682C271C"/>
    <w:multiLevelType w:val="hybridMultilevel"/>
    <w:tmpl w:val="258CEFAC"/>
    <w:lvl w:ilvl="0" w:tplc="614E5230">
      <w:start w:val="1"/>
      <w:numFmt w:val="decimal"/>
      <w:lvlText w:val="%1."/>
      <w:lvlJc w:val="left"/>
      <w:pPr>
        <w:ind w:left="15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50E2E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7B6017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AD06BA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B6C4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CD8E8C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5184F2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F767DD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4C8F2A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7">
    <w:nsid w:val="68B94314"/>
    <w:multiLevelType w:val="hybridMultilevel"/>
    <w:tmpl w:val="34E0D74C"/>
    <w:lvl w:ilvl="0" w:tplc="23E68B4E">
      <w:start w:val="1"/>
      <w:numFmt w:val="decimal"/>
      <w:lvlText w:val="%1."/>
      <w:lvlJc w:val="left"/>
      <w:pPr>
        <w:ind w:left="7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C81B4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3C8554C">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C70FC">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5E657A">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78ABB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ECB0A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902438">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A74F474">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8">
    <w:nsid w:val="69843CB2"/>
    <w:multiLevelType w:val="hybridMultilevel"/>
    <w:tmpl w:val="782C8A30"/>
    <w:lvl w:ilvl="0" w:tplc="0419000B">
      <w:start w:val="1"/>
      <w:numFmt w:val="bullet"/>
      <w:lvlText w:val=""/>
      <w:lvlJc w:val="left"/>
      <w:pPr>
        <w:ind w:left="720" w:hanging="360"/>
      </w:pPr>
      <w:rPr>
        <w:rFonts w:ascii="Wingdings" w:hAnsi="Wingding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9">
    <w:nsid w:val="6ADA0350"/>
    <w:multiLevelType w:val="hybridMultilevel"/>
    <w:tmpl w:val="A686FF54"/>
    <w:lvl w:ilvl="0" w:tplc="04DA7FF4">
      <w:start w:val="1"/>
      <w:numFmt w:val="decimal"/>
      <w:lvlText w:val="%1."/>
      <w:lvlJc w:val="left"/>
      <w:pPr>
        <w:ind w:left="11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80ED9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068B0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B0DE2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B28CA6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2F2F1F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332CD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7103DB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90257E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0">
    <w:nsid w:val="6BCE14E7"/>
    <w:multiLevelType w:val="hybridMultilevel"/>
    <w:tmpl w:val="2DF0DCAA"/>
    <w:lvl w:ilvl="0" w:tplc="0AB628F4">
      <w:start w:val="1"/>
      <w:numFmt w:val="decimal"/>
      <w:lvlText w:val="%1."/>
      <w:lvlJc w:val="left"/>
      <w:pPr>
        <w:ind w:left="1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978F9A6">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72E81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4E3F7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E43BD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6B48F1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4507AA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8E0E6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B6EBD52">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1">
    <w:nsid w:val="6D232752"/>
    <w:multiLevelType w:val="hybridMultilevel"/>
    <w:tmpl w:val="59A0C9CC"/>
    <w:lvl w:ilvl="0" w:tplc="35C6624C">
      <w:start w:val="18"/>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12CB68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D92C98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9D87AA4">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D6A5B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FEA5DA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90B51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7C2AF4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BA4D5F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2">
    <w:nsid w:val="6D814154"/>
    <w:multiLevelType w:val="hybridMultilevel"/>
    <w:tmpl w:val="05803AB0"/>
    <w:lvl w:ilvl="0" w:tplc="C8CA8D34">
      <w:start w:val="1"/>
      <w:numFmt w:val="lowerLetter"/>
      <w:lvlText w:val="%1)"/>
      <w:lvlJc w:val="left"/>
      <w:pPr>
        <w:ind w:left="13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6360E7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EA252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00A09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75E3B72">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3093E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9E6D1B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681BCC">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246FD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3">
    <w:nsid w:val="6EB72DE8"/>
    <w:multiLevelType w:val="hybridMultilevel"/>
    <w:tmpl w:val="D0CA862E"/>
    <w:lvl w:ilvl="0" w:tplc="255C8F2A">
      <w:start w:val="1"/>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9F6045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D0F956">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F82F76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F74044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8AAD3A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AA0CDAC">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3BE533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02AB97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4">
    <w:nsid w:val="6F4E4204"/>
    <w:multiLevelType w:val="hybridMultilevel"/>
    <w:tmpl w:val="896092A2"/>
    <w:lvl w:ilvl="0" w:tplc="FA16C284">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C022E1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61C950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8260B0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66E95B8">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0AAF6E0">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DF66D4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904C46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9E305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5">
    <w:nsid w:val="6F5E2B33"/>
    <w:multiLevelType w:val="hybridMultilevel"/>
    <w:tmpl w:val="1D6050E0"/>
    <w:lvl w:ilvl="0" w:tplc="337EECF6">
      <w:start w:val="1"/>
      <w:numFmt w:val="bullet"/>
      <w:lvlText w:val="•"/>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C1E4768">
      <w:start w:val="1"/>
      <w:numFmt w:val="bullet"/>
      <w:lvlText w:val="•"/>
      <w:lvlPicBulletId w:val="0"/>
      <w:lvlJc w:val="left"/>
      <w:pPr>
        <w:ind w:left="6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F844DCA">
      <w:start w:val="1"/>
      <w:numFmt w:val="bullet"/>
      <w:lvlText w:val="▪"/>
      <w:lvlJc w:val="left"/>
      <w:pPr>
        <w:ind w:left="28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2584932">
      <w:start w:val="1"/>
      <w:numFmt w:val="bullet"/>
      <w:lvlText w:val="•"/>
      <w:lvlJc w:val="left"/>
      <w:pPr>
        <w:ind w:left="35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7844282">
      <w:start w:val="1"/>
      <w:numFmt w:val="bullet"/>
      <w:lvlText w:val="o"/>
      <w:lvlJc w:val="left"/>
      <w:pPr>
        <w:ind w:left="42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B3CF7CE">
      <w:start w:val="1"/>
      <w:numFmt w:val="bullet"/>
      <w:lvlText w:val="▪"/>
      <w:lvlJc w:val="left"/>
      <w:pPr>
        <w:ind w:left="49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F44724E">
      <w:start w:val="1"/>
      <w:numFmt w:val="bullet"/>
      <w:lvlText w:val="•"/>
      <w:lvlJc w:val="left"/>
      <w:pPr>
        <w:ind w:left="56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B6ACF54">
      <w:start w:val="1"/>
      <w:numFmt w:val="bullet"/>
      <w:lvlText w:val="o"/>
      <w:lvlJc w:val="left"/>
      <w:pPr>
        <w:ind w:left="64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6E8692D0">
      <w:start w:val="1"/>
      <w:numFmt w:val="bullet"/>
      <w:lvlText w:val="▪"/>
      <w:lvlJc w:val="left"/>
      <w:pPr>
        <w:ind w:left="712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86">
    <w:nsid w:val="6FA02BE0"/>
    <w:multiLevelType w:val="hybridMultilevel"/>
    <w:tmpl w:val="E50460D8"/>
    <w:lvl w:ilvl="0" w:tplc="DD2C89A0">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6D95C">
      <w:start w:val="1"/>
      <w:numFmt w:val="lowerLetter"/>
      <w:lvlText w:val="%2"/>
      <w:lvlJc w:val="left"/>
      <w:pPr>
        <w:ind w:left="17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9026BC">
      <w:start w:val="1"/>
      <w:numFmt w:val="lowerRoman"/>
      <w:lvlText w:val="%3"/>
      <w:lvlJc w:val="left"/>
      <w:pPr>
        <w:ind w:left="24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3DE1EFC">
      <w:start w:val="1"/>
      <w:numFmt w:val="decimal"/>
      <w:lvlText w:val="%4"/>
      <w:lvlJc w:val="left"/>
      <w:pPr>
        <w:ind w:left="32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1BC81FC">
      <w:start w:val="1"/>
      <w:numFmt w:val="lowerLetter"/>
      <w:lvlText w:val="%5"/>
      <w:lvlJc w:val="left"/>
      <w:pPr>
        <w:ind w:left="39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A46A0C">
      <w:start w:val="1"/>
      <w:numFmt w:val="lowerRoman"/>
      <w:lvlText w:val="%6"/>
      <w:lvlJc w:val="left"/>
      <w:pPr>
        <w:ind w:left="46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BCD240">
      <w:start w:val="1"/>
      <w:numFmt w:val="decimal"/>
      <w:lvlText w:val="%7"/>
      <w:lvlJc w:val="left"/>
      <w:pPr>
        <w:ind w:left="5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A34673C">
      <w:start w:val="1"/>
      <w:numFmt w:val="lowerLetter"/>
      <w:lvlText w:val="%8"/>
      <w:lvlJc w:val="left"/>
      <w:pPr>
        <w:ind w:left="6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FE1548">
      <w:start w:val="1"/>
      <w:numFmt w:val="lowerRoman"/>
      <w:lvlText w:val="%9"/>
      <w:lvlJc w:val="left"/>
      <w:pPr>
        <w:ind w:left="6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7">
    <w:nsid w:val="6FBA08A2"/>
    <w:multiLevelType w:val="hybridMultilevel"/>
    <w:tmpl w:val="638A143E"/>
    <w:lvl w:ilvl="0" w:tplc="09AC828A">
      <w:start w:val="1"/>
      <w:numFmt w:val="decimal"/>
      <w:lvlText w:val="%1."/>
      <w:lvlJc w:val="left"/>
      <w:pPr>
        <w:ind w:left="786"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8">
    <w:nsid w:val="6FF014B2"/>
    <w:multiLevelType w:val="hybridMultilevel"/>
    <w:tmpl w:val="2800E44C"/>
    <w:lvl w:ilvl="0" w:tplc="DA740F54">
      <w:start w:val="1"/>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704A4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BC67B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BA6FEC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8DA894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49C9DB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8CE293E">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6466FB6">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30A35A">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9">
    <w:nsid w:val="70291255"/>
    <w:multiLevelType w:val="hybridMultilevel"/>
    <w:tmpl w:val="067CFD28"/>
    <w:lvl w:ilvl="0" w:tplc="7C58A59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0E73F8">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CA401C0">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B66088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AA20DB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CCBDD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5C7B74">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26EF4EA">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28BDF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0">
    <w:nsid w:val="705C4BA5"/>
    <w:multiLevelType w:val="hybridMultilevel"/>
    <w:tmpl w:val="5DBA1416"/>
    <w:lvl w:ilvl="0" w:tplc="15D6141C">
      <w:start w:val="9"/>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B8D1B8">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D4812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C62044">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E67AE0">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226D0E">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1AA80C">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BA0641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DAF3EA">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1">
    <w:nsid w:val="70BC35E8"/>
    <w:multiLevelType w:val="hybridMultilevel"/>
    <w:tmpl w:val="AA74AA4C"/>
    <w:lvl w:ilvl="0" w:tplc="D72A1DC0">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3C514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468618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38062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BD4ED8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F249C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D64AC0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3B4B16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0C4D8C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2">
    <w:nsid w:val="71052809"/>
    <w:multiLevelType w:val="hybridMultilevel"/>
    <w:tmpl w:val="11D44E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nsid w:val="71C272A6"/>
    <w:multiLevelType w:val="hybridMultilevel"/>
    <w:tmpl w:val="50DA2898"/>
    <w:lvl w:ilvl="0" w:tplc="D44C234C">
      <w:start w:val="1"/>
      <w:numFmt w:val="bullet"/>
      <w:lvlText w:val="•"/>
      <w:lvlJc w:val="left"/>
      <w:pPr>
        <w:ind w:left="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4636B6">
      <w:start w:val="1"/>
      <w:numFmt w:val="bullet"/>
      <w:lvlText w:val="o"/>
      <w:lvlJc w:val="left"/>
      <w:pPr>
        <w:ind w:left="17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0B2F424">
      <w:start w:val="1"/>
      <w:numFmt w:val="bullet"/>
      <w:lvlText w:val="▪"/>
      <w:lvlJc w:val="left"/>
      <w:pPr>
        <w:ind w:left="25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4A6816">
      <w:start w:val="1"/>
      <w:numFmt w:val="bullet"/>
      <w:lvlText w:val="•"/>
      <w:lvlJc w:val="left"/>
      <w:pPr>
        <w:ind w:left="32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62D942">
      <w:start w:val="1"/>
      <w:numFmt w:val="bullet"/>
      <w:lvlText w:val="o"/>
      <w:lvlJc w:val="left"/>
      <w:pPr>
        <w:ind w:left="39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42D7E6">
      <w:start w:val="1"/>
      <w:numFmt w:val="bullet"/>
      <w:lvlText w:val="▪"/>
      <w:lvlJc w:val="left"/>
      <w:pPr>
        <w:ind w:left="46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0E2EE16">
      <w:start w:val="1"/>
      <w:numFmt w:val="bullet"/>
      <w:lvlText w:val="•"/>
      <w:lvlJc w:val="left"/>
      <w:pPr>
        <w:ind w:left="53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9C3A02">
      <w:start w:val="1"/>
      <w:numFmt w:val="bullet"/>
      <w:lvlText w:val="o"/>
      <w:lvlJc w:val="left"/>
      <w:pPr>
        <w:ind w:left="61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996CF7E">
      <w:start w:val="1"/>
      <w:numFmt w:val="bullet"/>
      <w:lvlText w:val="▪"/>
      <w:lvlJc w:val="left"/>
      <w:pPr>
        <w:ind w:left="68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4">
    <w:nsid w:val="733F7666"/>
    <w:multiLevelType w:val="hybridMultilevel"/>
    <w:tmpl w:val="CF347E18"/>
    <w:lvl w:ilvl="0" w:tplc="C428DA5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7DA20C0">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3A07DF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E3A3CF2">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F104C0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C9A68EC">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20562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06E306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1AE8EE8">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5">
    <w:nsid w:val="735306DF"/>
    <w:multiLevelType w:val="hybridMultilevel"/>
    <w:tmpl w:val="A6C0BBB4"/>
    <w:lvl w:ilvl="0" w:tplc="8F82DF10">
      <w:start w:val="1"/>
      <w:numFmt w:val="lowerLetter"/>
      <w:lvlText w:val="%1)"/>
      <w:lvlJc w:val="left"/>
      <w:pPr>
        <w:ind w:left="773"/>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1" w:tplc="287C9524">
      <w:start w:val="1"/>
      <w:numFmt w:val="lowerLetter"/>
      <w:lvlText w:val="%2"/>
      <w:lvlJc w:val="left"/>
      <w:pPr>
        <w:ind w:left="17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2" w:tplc="352AE1B6">
      <w:start w:val="1"/>
      <w:numFmt w:val="lowerRoman"/>
      <w:lvlText w:val="%3"/>
      <w:lvlJc w:val="left"/>
      <w:pPr>
        <w:ind w:left="25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3" w:tplc="C0EEE4E4">
      <w:start w:val="1"/>
      <w:numFmt w:val="decimal"/>
      <w:lvlText w:val="%4"/>
      <w:lvlJc w:val="left"/>
      <w:pPr>
        <w:ind w:left="32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4" w:tplc="8FEAAE06">
      <w:start w:val="1"/>
      <w:numFmt w:val="lowerLetter"/>
      <w:lvlText w:val="%5"/>
      <w:lvlJc w:val="left"/>
      <w:pPr>
        <w:ind w:left="395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5" w:tplc="AD866E06">
      <w:start w:val="1"/>
      <w:numFmt w:val="lowerRoman"/>
      <w:lvlText w:val="%6"/>
      <w:lvlJc w:val="left"/>
      <w:pPr>
        <w:ind w:left="467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6" w:tplc="458EE138">
      <w:start w:val="1"/>
      <w:numFmt w:val="decimal"/>
      <w:lvlText w:val="%7"/>
      <w:lvlJc w:val="left"/>
      <w:pPr>
        <w:ind w:left="539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7" w:tplc="C4AEDC82">
      <w:start w:val="1"/>
      <w:numFmt w:val="lowerLetter"/>
      <w:lvlText w:val="%8"/>
      <w:lvlJc w:val="left"/>
      <w:pPr>
        <w:ind w:left="611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lvl w:ilvl="8" w:tplc="2214AC06">
      <w:start w:val="1"/>
      <w:numFmt w:val="lowerRoman"/>
      <w:lvlText w:val="%9"/>
      <w:lvlJc w:val="left"/>
      <w:pPr>
        <w:ind w:left="6830"/>
      </w:pPr>
      <w:rPr>
        <w:rFonts w:ascii="Times New Roman" w:eastAsia="Times New Roman" w:hAnsi="Times New Roman" w:cs="Times New Roman"/>
        <w:b w:val="0"/>
        <w:i/>
        <w:iCs/>
        <w:strike w:val="0"/>
        <w:dstrike w:val="0"/>
        <w:color w:val="000000"/>
        <w:sz w:val="28"/>
        <w:szCs w:val="28"/>
        <w:u w:val="none" w:color="000000"/>
        <w:bdr w:val="none" w:sz="0" w:space="0" w:color="auto"/>
        <w:shd w:val="clear" w:color="auto" w:fill="auto"/>
        <w:vertAlign w:val="baseline"/>
      </w:rPr>
    </w:lvl>
  </w:abstractNum>
  <w:abstractNum w:abstractNumId="196">
    <w:nsid w:val="75B31989"/>
    <w:multiLevelType w:val="hybridMultilevel"/>
    <w:tmpl w:val="86FAA740"/>
    <w:lvl w:ilvl="0" w:tplc="F2EAB7DA">
      <w:start w:val="1"/>
      <w:numFmt w:val="bullet"/>
      <w:lvlText w:val="➢"/>
      <w:lvlJc w:val="left"/>
      <w:pPr>
        <w:ind w:left="6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5D65440">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D823D0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C2E6356">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132CFA2">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610999E">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3FAC730">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196474A2">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054C15A">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97">
    <w:nsid w:val="75FB7DE6"/>
    <w:multiLevelType w:val="hybridMultilevel"/>
    <w:tmpl w:val="5C8CE302"/>
    <w:lvl w:ilvl="0" w:tplc="523658F8">
      <w:start w:val="1"/>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78AECC">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BE71C2">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7AC4598">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9E9440">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4289DC6">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5F4500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4AEA888">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750D48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8">
    <w:nsid w:val="76655575"/>
    <w:multiLevelType w:val="hybridMultilevel"/>
    <w:tmpl w:val="66E6DC10"/>
    <w:lvl w:ilvl="0" w:tplc="EC68FEAE">
      <w:start w:val="14"/>
      <w:numFmt w:val="decimal"/>
      <w:lvlText w:val="%1."/>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C5C1E1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480DB3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C8427E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9BA6C46">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1C8ACCA">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6881A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B06381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CA64E00">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9">
    <w:nsid w:val="771E1601"/>
    <w:multiLevelType w:val="hybridMultilevel"/>
    <w:tmpl w:val="8C147816"/>
    <w:lvl w:ilvl="0" w:tplc="7B10917E">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629F4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CBCF39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24019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98A33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A98C57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2487F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F02C5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6C8385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0">
    <w:nsid w:val="77B118F2"/>
    <w:multiLevelType w:val="hybridMultilevel"/>
    <w:tmpl w:val="440CE49A"/>
    <w:lvl w:ilvl="0" w:tplc="806662A8">
      <w:start w:val="1"/>
      <w:numFmt w:val="decimal"/>
      <w:lvlText w:val="%1."/>
      <w:lvlJc w:val="left"/>
      <w:pPr>
        <w:ind w:left="7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28D84AD8">
      <w:start w:val="1"/>
      <w:numFmt w:val="lowerLetter"/>
      <w:lvlText w:val="%2"/>
      <w:lvlJc w:val="left"/>
      <w:pPr>
        <w:ind w:left="17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9D2ABE16">
      <w:start w:val="1"/>
      <w:numFmt w:val="lowerRoman"/>
      <w:lvlText w:val="%3"/>
      <w:lvlJc w:val="left"/>
      <w:pPr>
        <w:ind w:left="25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073CF3A8">
      <w:start w:val="1"/>
      <w:numFmt w:val="decimal"/>
      <w:lvlText w:val="%4"/>
      <w:lvlJc w:val="left"/>
      <w:pPr>
        <w:ind w:left="32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340A018">
      <w:start w:val="1"/>
      <w:numFmt w:val="lowerLetter"/>
      <w:lvlText w:val="%5"/>
      <w:lvlJc w:val="left"/>
      <w:pPr>
        <w:ind w:left="395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BE41CBC">
      <w:start w:val="1"/>
      <w:numFmt w:val="lowerRoman"/>
      <w:lvlText w:val="%6"/>
      <w:lvlJc w:val="left"/>
      <w:pPr>
        <w:ind w:left="467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B040F44C">
      <w:start w:val="1"/>
      <w:numFmt w:val="decimal"/>
      <w:lvlText w:val="%7"/>
      <w:lvlJc w:val="left"/>
      <w:pPr>
        <w:ind w:left="539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EA06A2C">
      <w:start w:val="1"/>
      <w:numFmt w:val="lowerLetter"/>
      <w:lvlText w:val="%8"/>
      <w:lvlJc w:val="left"/>
      <w:pPr>
        <w:ind w:left="611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36AC7BA">
      <w:start w:val="1"/>
      <w:numFmt w:val="lowerRoman"/>
      <w:lvlText w:val="%9"/>
      <w:lvlJc w:val="left"/>
      <w:pPr>
        <w:ind w:left="683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01">
    <w:nsid w:val="78A478BB"/>
    <w:multiLevelType w:val="hybridMultilevel"/>
    <w:tmpl w:val="ECAE5102"/>
    <w:lvl w:ilvl="0" w:tplc="38DA63A0">
      <w:start w:val="1"/>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66CA44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598847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2643C7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06B9D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EF48CE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1C015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481AF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15ABAB4">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2">
    <w:nsid w:val="79404BF1"/>
    <w:multiLevelType w:val="hybridMultilevel"/>
    <w:tmpl w:val="2C005182"/>
    <w:lvl w:ilvl="0" w:tplc="54DAB2C8">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40A9BD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30D78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91A5AE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D4E4184">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5C459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9800FAA">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D1A727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C22805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3">
    <w:nsid w:val="79A321C6"/>
    <w:multiLevelType w:val="hybridMultilevel"/>
    <w:tmpl w:val="D2D2472A"/>
    <w:lvl w:ilvl="0" w:tplc="A106DC36">
      <w:start w:val="1"/>
      <w:numFmt w:val="decimal"/>
      <w:lvlText w:val="%1."/>
      <w:lvlJc w:val="left"/>
      <w:pPr>
        <w:ind w:left="1483"/>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1" w:tplc="861ECFBA">
      <w:start w:val="1"/>
      <w:numFmt w:val="lowerLetter"/>
      <w:lvlText w:val="%2"/>
      <w:lvlJc w:val="left"/>
      <w:pPr>
        <w:ind w:left="179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2" w:tplc="8E68B798">
      <w:start w:val="1"/>
      <w:numFmt w:val="lowerRoman"/>
      <w:lvlText w:val="%3"/>
      <w:lvlJc w:val="left"/>
      <w:pPr>
        <w:ind w:left="251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3" w:tplc="B7A6CE48">
      <w:start w:val="1"/>
      <w:numFmt w:val="decimal"/>
      <w:lvlText w:val="%4"/>
      <w:lvlJc w:val="left"/>
      <w:pPr>
        <w:ind w:left="323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4" w:tplc="45867ACC">
      <w:start w:val="1"/>
      <w:numFmt w:val="lowerLetter"/>
      <w:lvlText w:val="%5"/>
      <w:lvlJc w:val="left"/>
      <w:pPr>
        <w:ind w:left="395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5" w:tplc="7390FCEA">
      <w:start w:val="1"/>
      <w:numFmt w:val="lowerRoman"/>
      <w:lvlText w:val="%6"/>
      <w:lvlJc w:val="left"/>
      <w:pPr>
        <w:ind w:left="467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6" w:tplc="4EB4C988">
      <w:start w:val="1"/>
      <w:numFmt w:val="decimal"/>
      <w:lvlText w:val="%7"/>
      <w:lvlJc w:val="left"/>
      <w:pPr>
        <w:ind w:left="539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7" w:tplc="F96E8D08">
      <w:start w:val="1"/>
      <w:numFmt w:val="lowerLetter"/>
      <w:lvlText w:val="%8"/>
      <w:lvlJc w:val="left"/>
      <w:pPr>
        <w:ind w:left="611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lvl w:ilvl="8" w:tplc="11AEA8F4">
      <w:start w:val="1"/>
      <w:numFmt w:val="lowerRoman"/>
      <w:lvlText w:val="%9"/>
      <w:lvlJc w:val="left"/>
      <w:pPr>
        <w:ind w:left="6830"/>
      </w:pPr>
      <w:rPr>
        <w:rFonts w:ascii="Times New Roman" w:eastAsia="Times New Roman" w:hAnsi="Times New Roman" w:cs="Times New Roman"/>
        <w:b w:val="0"/>
        <w:i w:val="0"/>
        <w:strike w:val="0"/>
        <w:dstrike w:val="0"/>
        <w:color w:val="231F20"/>
        <w:sz w:val="28"/>
        <w:szCs w:val="28"/>
        <w:u w:val="none" w:color="000000"/>
        <w:bdr w:val="none" w:sz="0" w:space="0" w:color="auto"/>
        <w:shd w:val="clear" w:color="auto" w:fill="auto"/>
        <w:vertAlign w:val="baseline"/>
      </w:rPr>
    </w:lvl>
  </w:abstractNum>
  <w:abstractNum w:abstractNumId="204">
    <w:nsid w:val="7A3635CD"/>
    <w:multiLevelType w:val="hybridMultilevel"/>
    <w:tmpl w:val="5C9886D0"/>
    <w:lvl w:ilvl="0" w:tplc="4F82BE06">
      <w:start w:val="1"/>
      <w:numFmt w:val="bullet"/>
      <w:lvlText w:val="➢"/>
      <w:lvlJc w:val="left"/>
      <w:pPr>
        <w:ind w:left="149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638769C">
      <w:start w:val="1"/>
      <w:numFmt w:val="bullet"/>
      <w:lvlText w:val="o"/>
      <w:lvlJc w:val="left"/>
      <w:pPr>
        <w:ind w:left="17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D2ACA2F2">
      <w:start w:val="1"/>
      <w:numFmt w:val="bullet"/>
      <w:lvlText w:val="▪"/>
      <w:lvlJc w:val="left"/>
      <w:pPr>
        <w:ind w:left="25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45E2A2C">
      <w:start w:val="1"/>
      <w:numFmt w:val="bullet"/>
      <w:lvlText w:val="•"/>
      <w:lvlJc w:val="left"/>
      <w:pPr>
        <w:ind w:left="32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638EC0D2">
      <w:start w:val="1"/>
      <w:numFmt w:val="bullet"/>
      <w:lvlText w:val="o"/>
      <w:lvlJc w:val="left"/>
      <w:pPr>
        <w:ind w:left="39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C4046278">
      <w:start w:val="1"/>
      <w:numFmt w:val="bullet"/>
      <w:lvlText w:val="▪"/>
      <w:lvlJc w:val="left"/>
      <w:pPr>
        <w:ind w:left="46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1DB4F402">
      <w:start w:val="1"/>
      <w:numFmt w:val="bullet"/>
      <w:lvlText w:val="•"/>
      <w:lvlJc w:val="left"/>
      <w:pPr>
        <w:ind w:left="53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AD2A9A4E">
      <w:start w:val="1"/>
      <w:numFmt w:val="bullet"/>
      <w:lvlText w:val="o"/>
      <w:lvlJc w:val="left"/>
      <w:pPr>
        <w:ind w:left="61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D0021A2">
      <w:start w:val="1"/>
      <w:numFmt w:val="bullet"/>
      <w:lvlText w:val="▪"/>
      <w:lvlJc w:val="left"/>
      <w:pPr>
        <w:ind w:left="68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05">
    <w:nsid w:val="7A6D08DB"/>
    <w:multiLevelType w:val="hybridMultilevel"/>
    <w:tmpl w:val="CE309E68"/>
    <w:lvl w:ilvl="0" w:tplc="806E73A6">
      <w:start w:val="2"/>
      <w:numFmt w:val="upperLetter"/>
      <w:lvlText w:val="%1)"/>
      <w:lvlJc w:val="left"/>
      <w:pPr>
        <w:ind w:left="407"/>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57238F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B0A437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E202A5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B0E65F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19E8A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B2579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0674C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EBAD6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6">
    <w:nsid w:val="7A845D07"/>
    <w:multiLevelType w:val="hybridMultilevel"/>
    <w:tmpl w:val="622A4E46"/>
    <w:lvl w:ilvl="0" w:tplc="5712DE5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C0986E">
      <w:start w:val="1"/>
      <w:numFmt w:val="lowerLetter"/>
      <w:lvlText w:val="%2)"/>
      <w:lvlJc w:val="left"/>
      <w:pPr>
        <w:ind w:left="1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02435B2">
      <w:start w:val="1"/>
      <w:numFmt w:val="lowerRoman"/>
      <w:lvlText w:val="%3"/>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B0A3D2">
      <w:start w:val="1"/>
      <w:numFmt w:val="decimal"/>
      <w:lvlText w:val="%4"/>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47CA7B4">
      <w:start w:val="1"/>
      <w:numFmt w:val="lowerLetter"/>
      <w:lvlText w:val="%5"/>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047C2A">
      <w:start w:val="1"/>
      <w:numFmt w:val="lowerRoman"/>
      <w:lvlText w:val="%6"/>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C5CC1C6">
      <w:start w:val="1"/>
      <w:numFmt w:val="decimal"/>
      <w:lvlText w:val="%7"/>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F88E1A">
      <w:start w:val="1"/>
      <w:numFmt w:val="lowerLetter"/>
      <w:lvlText w:val="%8"/>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04930C">
      <w:start w:val="1"/>
      <w:numFmt w:val="lowerRoman"/>
      <w:lvlText w:val="%9"/>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7">
    <w:nsid w:val="7AAF6305"/>
    <w:multiLevelType w:val="hybridMultilevel"/>
    <w:tmpl w:val="DF1E1146"/>
    <w:lvl w:ilvl="0" w:tplc="F8A0CE50">
      <w:start w:val="12"/>
      <w:numFmt w:val="decimal"/>
      <w:lvlText w:val="%1."/>
      <w:lvlJc w:val="left"/>
      <w:pPr>
        <w:ind w:left="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9E8F9E">
      <w:start w:val="1"/>
      <w:numFmt w:val="lowerLetter"/>
      <w:lvlText w:val="%2"/>
      <w:lvlJc w:val="left"/>
      <w:pPr>
        <w:ind w:left="17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B07C50">
      <w:start w:val="1"/>
      <w:numFmt w:val="lowerRoman"/>
      <w:lvlText w:val="%3"/>
      <w:lvlJc w:val="left"/>
      <w:pPr>
        <w:ind w:left="25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60491E">
      <w:start w:val="1"/>
      <w:numFmt w:val="decimal"/>
      <w:lvlText w:val="%4"/>
      <w:lvlJc w:val="left"/>
      <w:pPr>
        <w:ind w:left="32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2063B8">
      <w:start w:val="1"/>
      <w:numFmt w:val="lowerLetter"/>
      <w:lvlText w:val="%5"/>
      <w:lvlJc w:val="left"/>
      <w:pPr>
        <w:ind w:left="3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F809A8">
      <w:start w:val="1"/>
      <w:numFmt w:val="lowerRoman"/>
      <w:lvlText w:val="%6"/>
      <w:lvlJc w:val="left"/>
      <w:pPr>
        <w:ind w:left="4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A1AF90E">
      <w:start w:val="1"/>
      <w:numFmt w:val="decimal"/>
      <w:lvlText w:val="%7"/>
      <w:lvlJc w:val="left"/>
      <w:pPr>
        <w:ind w:left="5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720F590">
      <w:start w:val="1"/>
      <w:numFmt w:val="lowerLetter"/>
      <w:lvlText w:val="%8"/>
      <w:lvlJc w:val="left"/>
      <w:pPr>
        <w:ind w:left="6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4E0190">
      <w:start w:val="1"/>
      <w:numFmt w:val="lowerRoman"/>
      <w:lvlText w:val="%9"/>
      <w:lvlJc w:val="left"/>
      <w:pPr>
        <w:ind w:left="6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8">
    <w:nsid w:val="7AB2642F"/>
    <w:multiLevelType w:val="hybridMultilevel"/>
    <w:tmpl w:val="4EAC7F00"/>
    <w:lvl w:ilvl="0" w:tplc="C7DE0F9A">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D24C54">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4AA6A4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B7C5DEC">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CAEB9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CC0668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616949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5B67F5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BA6CDDE">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9">
    <w:nsid w:val="7AF269C1"/>
    <w:multiLevelType w:val="hybridMultilevel"/>
    <w:tmpl w:val="D82A4394"/>
    <w:lvl w:ilvl="0" w:tplc="F3022B36">
      <w:start w:val="1"/>
      <w:numFmt w:val="decimal"/>
      <w:lvlText w:val="%1."/>
      <w:lvlJc w:val="left"/>
      <w:pPr>
        <w:ind w:left="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CEC3B32">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9CAB14">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5A6E5C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50CEFCC">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518A8E4">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1E2DA18">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AE228CE">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2F6FE46">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0">
    <w:nsid w:val="7B862714"/>
    <w:multiLevelType w:val="hybridMultilevel"/>
    <w:tmpl w:val="B47A301A"/>
    <w:lvl w:ilvl="0" w:tplc="ACE089CC">
      <w:start w:val="2"/>
      <w:numFmt w:val="decimal"/>
      <w:lvlText w:val="%1."/>
      <w:lvlJc w:val="left"/>
      <w:pPr>
        <w:ind w:left="10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1C06EE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862B02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5F4C72A">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1E81F6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0EAB7F2">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A8C3E52">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7806C4">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E7A2F5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1">
    <w:nsid w:val="7C1624AA"/>
    <w:multiLevelType w:val="hybridMultilevel"/>
    <w:tmpl w:val="94ECB074"/>
    <w:lvl w:ilvl="0" w:tplc="0854F902">
      <w:start w:val="5"/>
      <w:numFmt w:val="decimal"/>
      <w:lvlText w:val="%1."/>
      <w:lvlJc w:val="left"/>
      <w:pPr>
        <w:ind w:left="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4F44F3E">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DEAECA">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105CD0">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6820F9E">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B04A908">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99AC1C0">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54AFA00">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6E43EC">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2">
    <w:nsid w:val="7C8E21CA"/>
    <w:multiLevelType w:val="hybridMultilevel"/>
    <w:tmpl w:val="E73C850E"/>
    <w:lvl w:ilvl="0" w:tplc="E44241E0">
      <w:start w:val="2"/>
      <w:numFmt w:val="decimal"/>
      <w:lvlText w:val="%1."/>
      <w:lvlJc w:val="left"/>
      <w:pPr>
        <w:ind w:left="4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3450C8">
      <w:start w:val="1"/>
      <w:numFmt w:val="lowerLetter"/>
      <w:lvlText w:val="%2"/>
      <w:lvlJc w:val="left"/>
      <w:pPr>
        <w:ind w:left="17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180D0C0">
      <w:start w:val="1"/>
      <w:numFmt w:val="lowerRoman"/>
      <w:lvlText w:val="%3"/>
      <w:lvlJc w:val="left"/>
      <w:pPr>
        <w:ind w:left="24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5EE3DF8">
      <w:start w:val="1"/>
      <w:numFmt w:val="decimal"/>
      <w:lvlText w:val="%4"/>
      <w:lvlJc w:val="left"/>
      <w:pPr>
        <w:ind w:left="31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3947D5C">
      <w:start w:val="1"/>
      <w:numFmt w:val="lowerLetter"/>
      <w:lvlText w:val="%5"/>
      <w:lvlJc w:val="left"/>
      <w:pPr>
        <w:ind w:left="39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F00B39A">
      <w:start w:val="1"/>
      <w:numFmt w:val="lowerRoman"/>
      <w:lvlText w:val="%6"/>
      <w:lvlJc w:val="left"/>
      <w:pPr>
        <w:ind w:left="46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54232B4">
      <w:start w:val="1"/>
      <w:numFmt w:val="decimal"/>
      <w:lvlText w:val="%7"/>
      <w:lvlJc w:val="left"/>
      <w:pPr>
        <w:ind w:left="53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7CC492">
      <w:start w:val="1"/>
      <w:numFmt w:val="lowerLetter"/>
      <w:lvlText w:val="%8"/>
      <w:lvlJc w:val="left"/>
      <w:pPr>
        <w:ind w:left="60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00EC938">
      <w:start w:val="1"/>
      <w:numFmt w:val="lowerRoman"/>
      <w:lvlText w:val="%9"/>
      <w:lvlJc w:val="left"/>
      <w:pPr>
        <w:ind w:left="67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3">
    <w:nsid w:val="7D0F7149"/>
    <w:multiLevelType w:val="hybridMultilevel"/>
    <w:tmpl w:val="B3F2C66C"/>
    <w:lvl w:ilvl="0" w:tplc="B054F856">
      <w:start w:val="1"/>
      <w:numFmt w:val="decimal"/>
      <w:lvlText w:val="%1."/>
      <w:lvlJc w:val="left"/>
      <w:pPr>
        <w:ind w:left="13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A9AAE1A">
      <w:start w:val="1"/>
      <w:numFmt w:val="lowerLetter"/>
      <w:lvlText w:val="%2"/>
      <w:lvlJc w:val="left"/>
      <w:pPr>
        <w:ind w:left="1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4F27BCC">
      <w:start w:val="1"/>
      <w:numFmt w:val="lowerRoman"/>
      <w:lvlText w:val="%3"/>
      <w:lvlJc w:val="left"/>
      <w:pPr>
        <w:ind w:left="25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D8802866">
      <w:start w:val="1"/>
      <w:numFmt w:val="decimal"/>
      <w:lvlText w:val="%4"/>
      <w:lvlJc w:val="left"/>
      <w:pPr>
        <w:ind w:left="32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10A3D2A">
      <w:start w:val="1"/>
      <w:numFmt w:val="lowerLetter"/>
      <w:lvlText w:val="%5"/>
      <w:lvlJc w:val="left"/>
      <w:pPr>
        <w:ind w:left="39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63C295E">
      <w:start w:val="1"/>
      <w:numFmt w:val="lowerRoman"/>
      <w:lvlText w:val="%6"/>
      <w:lvlJc w:val="left"/>
      <w:pPr>
        <w:ind w:left="46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8285556">
      <w:start w:val="1"/>
      <w:numFmt w:val="decimal"/>
      <w:lvlText w:val="%7"/>
      <w:lvlJc w:val="left"/>
      <w:pPr>
        <w:ind w:left="53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9823912">
      <w:start w:val="1"/>
      <w:numFmt w:val="lowerLetter"/>
      <w:lvlText w:val="%8"/>
      <w:lvlJc w:val="left"/>
      <w:pPr>
        <w:ind w:left="61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0908214">
      <w:start w:val="1"/>
      <w:numFmt w:val="lowerRoman"/>
      <w:lvlText w:val="%9"/>
      <w:lvlJc w:val="left"/>
      <w:pPr>
        <w:ind w:left="68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4">
    <w:nsid w:val="7E3B7B71"/>
    <w:multiLevelType w:val="hybridMultilevel"/>
    <w:tmpl w:val="E0862EC2"/>
    <w:lvl w:ilvl="0" w:tplc="40E4BE44">
      <w:start w:val="1"/>
      <w:numFmt w:val="upperLetter"/>
      <w:lvlText w:val="%1)"/>
      <w:lvlJc w:val="left"/>
      <w:pPr>
        <w:ind w:left="3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9244F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90797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483EB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4DAFD3A">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BE4BA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68EF51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E1C9F42">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C8A5D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5">
    <w:nsid w:val="7FC166A9"/>
    <w:multiLevelType w:val="hybridMultilevel"/>
    <w:tmpl w:val="3768E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54"/>
  </w:num>
  <w:num w:numId="3">
    <w:abstractNumId w:val="27"/>
  </w:num>
  <w:num w:numId="4">
    <w:abstractNumId w:val="195"/>
  </w:num>
  <w:num w:numId="5">
    <w:abstractNumId w:val="56"/>
  </w:num>
  <w:num w:numId="6">
    <w:abstractNumId w:val="102"/>
  </w:num>
  <w:num w:numId="7">
    <w:abstractNumId w:val="4"/>
  </w:num>
  <w:num w:numId="8">
    <w:abstractNumId w:val="156"/>
  </w:num>
  <w:num w:numId="9">
    <w:abstractNumId w:val="189"/>
  </w:num>
  <w:num w:numId="10">
    <w:abstractNumId w:val="140"/>
  </w:num>
  <w:num w:numId="11">
    <w:abstractNumId w:val="99"/>
  </w:num>
  <w:num w:numId="12">
    <w:abstractNumId w:val="91"/>
  </w:num>
  <w:num w:numId="13">
    <w:abstractNumId w:val="67"/>
  </w:num>
  <w:num w:numId="14">
    <w:abstractNumId w:val="197"/>
  </w:num>
  <w:num w:numId="15">
    <w:abstractNumId w:val="95"/>
  </w:num>
  <w:num w:numId="16">
    <w:abstractNumId w:val="96"/>
  </w:num>
  <w:num w:numId="17">
    <w:abstractNumId w:val="155"/>
  </w:num>
  <w:num w:numId="18">
    <w:abstractNumId w:val="46"/>
  </w:num>
  <w:num w:numId="19">
    <w:abstractNumId w:val="143"/>
  </w:num>
  <w:num w:numId="20">
    <w:abstractNumId w:val="17"/>
  </w:num>
  <w:num w:numId="21">
    <w:abstractNumId w:val="122"/>
  </w:num>
  <w:num w:numId="22">
    <w:abstractNumId w:val="7"/>
  </w:num>
  <w:num w:numId="23">
    <w:abstractNumId w:val="112"/>
  </w:num>
  <w:num w:numId="24">
    <w:abstractNumId w:val="124"/>
  </w:num>
  <w:num w:numId="25">
    <w:abstractNumId w:val="165"/>
  </w:num>
  <w:num w:numId="26">
    <w:abstractNumId w:val="82"/>
  </w:num>
  <w:num w:numId="27">
    <w:abstractNumId w:val="25"/>
  </w:num>
  <w:num w:numId="28">
    <w:abstractNumId w:val="74"/>
  </w:num>
  <w:num w:numId="29">
    <w:abstractNumId w:val="101"/>
  </w:num>
  <w:num w:numId="30">
    <w:abstractNumId w:val="90"/>
  </w:num>
  <w:num w:numId="31">
    <w:abstractNumId w:val="131"/>
  </w:num>
  <w:num w:numId="32">
    <w:abstractNumId w:val="133"/>
  </w:num>
  <w:num w:numId="33">
    <w:abstractNumId w:val="68"/>
  </w:num>
  <w:num w:numId="34">
    <w:abstractNumId w:val="2"/>
  </w:num>
  <w:num w:numId="35">
    <w:abstractNumId w:val="64"/>
  </w:num>
  <w:num w:numId="36">
    <w:abstractNumId w:val="38"/>
  </w:num>
  <w:num w:numId="37">
    <w:abstractNumId w:val="188"/>
  </w:num>
  <w:num w:numId="38">
    <w:abstractNumId w:val="77"/>
  </w:num>
  <w:num w:numId="39">
    <w:abstractNumId w:val="31"/>
  </w:num>
  <w:num w:numId="40">
    <w:abstractNumId w:val="129"/>
  </w:num>
  <w:num w:numId="41">
    <w:abstractNumId w:val="135"/>
  </w:num>
  <w:num w:numId="42">
    <w:abstractNumId w:val="29"/>
  </w:num>
  <w:num w:numId="43">
    <w:abstractNumId w:val="158"/>
  </w:num>
  <w:num w:numId="44">
    <w:abstractNumId w:val="114"/>
  </w:num>
  <w:num w:numId="45">
    <w:abstractNumId w:val="176"/>
  </w:num>
  <w:num w:numId="46">
    <w:abstractNumId w:val="204"/>
  </w:num>
  <w:num w:numId="47">
    <w:abstractNumId w:val="121"/>
  </w:num>
  <w:num w:numId="48">
    <w:abstractNumId w:val="203"/>
  </w:num>
  <w:num w:numId="49">
    <w:abstractNumId w:val="34"/>
  </w:num>
  <w:num w:numId="50">
    <w:abstractNumId w:val="81"/>
  </w:num>
  <w:num w:numId="51">
    <w:abstractNumId w:val="110"/>
  </w:num>
  <w:num w:numId="52">
    <w:abstractNumId w:val="198"/>
  </w:num>
  <w:num w:numId="53">
    <w:abstractNumId w:val="33"/>
  </w:num>
  <w:num w:numId="54">
    <w:abstractNumId w:val="142"/>
  </w:num>
  <w:num w:numId="55">
    <w:abstractNumId w:val="37"/>
  </w:num>
  <w:num w:numId="56">
    <w:abstractNumId w:val="193"/>
  </w:num>
  <w:num w:numId="57">
    <w:abstractNumId w:val="157"/>
  </w:num>
  <w:num w:numId="58">
    <w:abstractNumId w:val="185"/>
  </w:num>
  <w:num w:numId="59">
    <w:abstractNumId w:val="51"/>
  </w:num>
  <w:num w:numId="60">
    <w:abstractNumId w:val="105"/>
  </w:num>
  <w:num w:numId="61">
    <w:abstractNumId w:val="59"/>
  </w:num>
  <w:num w:numId="62">
    <w:abstractNumId w:val="26"/>
  </w:num>
  <w:num w:numId="63">
    <w:abstractNumId w:val="138"/>
  </w:num>
  <w:num w:numId="64">
    <w:abstractNumId w:val="175"/>
  </w:num>
  <w:num w:numId="65">
    <w:abstractNumId w:val="206"/>
  </w:num>
  <w:num w:numId="66">
    <w:abstractNumId w:val="113"/>
  </w:num>
  <w:num w:numId="67">
    <w:abstractNumId w:val="177"/>
  </w:num>
  <w:num w:numId="68">
    <w:abstractNumId w:val="148"/>
  </w:num>
  <w:num w:numId="69">
    <w:abstractNumId w:val="30"/>
  </w:num>
  <w:num w:numId="70">
    <w:abstractNumId w:val="200"/>
  </w:num>
  <w:num w:numId="71">
    <w:abstractNumId w:val="42"/>
  </w:num>
  <w:num w:numId="72">
    <w:abstractNumId w:val="118"/>
  </w:num>
  <w:num w:numId="73">
    <w:abstractNumId w:val="104"/>
  </w:num>
  <w:num w:numId="74">
    <w:abstractNumId w:val="94"/>
  </w:num>
  <w:num w:numId="75">
    <w:abstractNumId w:val="211"/>
  </w:num>
  <w:num w:numId="76">
    <w:abstractNumId w:val="87"/>
  </w:num>
  <w:num w:numId="77">
    <w:abstractNumId w:val="43"/>
  </w:num>
  <w:num w:numId="78">
    <w:abstractNumId w:val="127"/>
  </w:num>
  <w:num w:numId="79">
    <w:abstractNumId w:val="153"/>
  </w:num>
  <w:num w:numId="80">
    <w:abstractNumId w:val="61"/>
  </w:num>
  <w:num w:numId="81">
    <w:abstractNumId w:val="152"/>
  </w:num>
  <w:num w:numId="82">
    <w:abstractNumId w:val="3"/>
  </w:num>
  <w:num w:numId="83">
    <w:abstractNumId w:val="171"/>
  </w:num>
  <w:num w:numId="84">
    <w:abstractNumId w:val="58"/>
  </w:num>
  <w:num w:numId="85">
    <w:abstractNumId w:val="21"/>
  </w:num>
  <w:num w:numId="86">
    <w:abstractNumId w:val="120"/>
  </w:num>
  <w:num w:numId="87">
    <w:abstractNumId w:val="98"/>
  </w:num>
  <w:num w:numId="88">
    <w:abstractNumId w:val="210"/>
  </w:num>
  <w:num w:numId="89">
    <w:abstractNumId w:val="168"/>
  </w:num>
  <w:num w:numId="90">
    <w:abstractNumId w:val="69"/>
  </w:num>
  <w:num w:numId="91">
    <w:abstractNumId w:val="8"/>
  </w:num>
  <w:num w:numId="92">
    <w:abstractNumId w:val="146"/>
  </w:num>
  <w:num w:numId="93">
    <w:abstractNumId w:val="13"/>
  </w:num>
  <w:num w:numId="94">
    <w:abstractNumId w:val="107"/>
  </w:num>
  <w:num w:numId="95">
    <w:abstractNumId w:val="173"/>
  </w:num>
  <w:num w:numId="96">
    <w:abstractNumId w:val="194"/>
  </w:num>
  <w:num w:numId="97">
    <w:abstractNumId w:val="12"/>
  </w:num>
  <w:num w:numId="98">
    <w:abstractNumId w:val="213"/>
  </w:num>
  <w:num w:numId="99">
    <w:abstractNumId w:val="41"/>
  </w:num>
  <w:num w:numId="100">
    <w:abstractNumId w:val="161"/>
  </w:num>
  <w:num w:numId="101">
    <w:abstractNumId w:val="9"/>
  </w:num>
  <w:num w:numId="102">
    <w:abstractNumId w:val="40"/>
  </w:num>
  <w:num w:numId="103">
    <w:abstractNumId w:val="57"/>
  </w:num>
  <w:num w:numId="104">
    <w:abstractNumId w:val="170"/>
  </w:num>
  <w:num w:numId="105">
    <w:abstractNumId w:val="116"/>
  </w:num>
  <w:num w:numId="106">
    <w:abstractNumId w:val="86"/>
  </w:num>
  <w:num w:numId="107">
    <w:abstractNumId w:val="23"/>
  </w:num>
  <w:num w:numId="108">
    <w:abstractNumId w:val="209"/>
  </w:num>
  <w:num w:numId="109">
    <w:abstractNumId w:val="109"/>
  </w:num>
  <w:num w:numId="110">
    <w:abstractNumId w:val="45"/>
  </w:num>
  <w:num w:numId="111">
    <w:abstractNumId w:val="93"/>
  </w:num>
  <w:num w:numId="112">
    <w:abstractNumId w:val="47"/>
  </w:num>
  <w:num w:numId="113">
    <w:abstractNumId w:val="162"/>
  </w:num>
  <w:num w:numId="114">
    <w:abstractNumId w:val="196"/>
  </w:num>
  <w:num w:numId="115">
    <w:abstractNumId w:val="212"/>
  </w:num>
  <w:num w:numId="116">
    <w:abstractNumId w:val="182"/>
  </w:num>
  <w:num w:numId="117">
    <w:abstractNumId w:val="150"/>
  </w:num>
  <w:num w:numId="118">
    <w:abstractNumId w:val="208"/>
  </w:num>
  <w:num w:numId="119">
    <w:abstractNumId w:val="160"/>
  </w:num>
  <w:num w:numId="120">
    <w:abstractNumId w:val="70"/>
  </w:num>
  <w:num w:numId="121">
    <w:abstractNumId w:val="154"/>
  </w:num>
  <w:num w:numId="122">
    <w:abstractNumId w:val="132"/>
  </w:num>
  <w:num w:numId="123">
    <w:abstractNumId w:val="63"/>
  </w:num>
  <w:num w:numId="124">
    <w:abstractNumId w:val="126"/>
  </w:num>
  <w:num w:numId="125">
    <w:abstractNumId w:val="190"/>
  </w:num>
  <w:num w:numId="126">
    <w:abstractNumId w:val="207"/>
  </w:num>
  <w:num w:numId="127">
    <w:abstractNumId w:val="123"/>
  </w:num>
  <w:num w:numId="128">
    <w:abstractNumId w:val="14"/>
  </w:num>
  <w:num w:numId="129">
    <w:abstractNumId w:val="164"/>
  </w:num>
  <w:num w:numId="130">
    <w:abstractNumId w:val="180"/>
  </w:num>
  <w:num w:numId="131">
    <w:abstractNumId w:val="52"/>
  </w:num>
  <w:num w:numId="132">
    <w:abstractNumId w:val="184"/>
  </w:num>
  <w:num w:numId="133">
    <w:abstractNumId w:val="20"/>
  </w:num>
  <w:num w:numId="134">
    <w:abstractNumId w:val="100"/>
  </w:num>
  <w:num w:numId="135">
    <w:abstractNumId w:val="117"/>
  </w:num>
  <w:num w:numId="136">
    <w:abstractNumId w:val="186"/>
  </w:num>
  <w:num w:numId="137">
    <w:abstractNumId w:val="139"/>
  </w:num>
  <w:num w:numId="138">
    <w:abstractNumId w:val="115"/>
  </w:num>
  <w:num w:numId="139">
    <w:abstractNumId w:val="75"/>
  </w:num>
  <w:num w:numId="140">
    <w:abstractNumId w:val="73"/>
  </w:num>
  <w:num w:numId="141">
    <w:abstractNumId w:val="144"/>
  </w:num>
  <w:num w:numId="142">
    <w:abstractNumId w:val="130"/>
  </w:num>
  <w:num w:numId="143">
    <w:abstractNumId w:val="149"/>
  </w:num>
  <w:num w:numId="144">
    <w:abstractNumId w:val="183"/>
  </w:num>
  <w:num w:numId="145">
    <w:abstractNumId w:val="202"/>
  </w:num>
  <w:num w:numId="146">
    <w:abstractNumId w:val="5"/>
  </w:num>
  <w:num w:numId="147">
    <w:abstractNumId w:val="166"/>
  </w:num>
  <w:num w:numId="148">
    <w:abstractNumId w:val="172"/>
  </w:num>
  <w:num w:numId="149">
    <w:abstractNumId w:val="167"/>
  </w:num>
  <w:num w:numId="150">
    <w:abstractNumId w:val="62"/>
  </w:num>
  <w:num w:numId="151">
    <w:abstractNumId w:val="80"/>
  </w:num>
  <w:num w:numId="152">
    <w:abstractNumId w:val="11"/>
  </w:num>
  <w:num w:numId="153">
    <w:abstractNumId w:val="36"/>
  </w:num>
  <w:num w:numId="154">
    <w:abstractNumId w:val="137"/>
  </w:num>
  <w:num w:numId="155">
    <w:abstractNumId w:val="89"/>
  </w:num>
  <w:num w:numId="156">
    <w:abstractNumId w:val="39"/>
  </w:num>
  <w:num w:numId="157">
    <w:abstractNumId w:val="83"/>
  </w:num>
  <w:num w:numId="158">
    <w:abstractNumId w:val="65"/>
  </w:num>
  <w:num w:numId="159">
    <w:abstractNumId w:val="179"/>
  </w:num>
  <w:num w:numId="160">
    <w:abstractNumId w:val="76"/>
  </w:num>
  <w:num w:numId="161">
    <w:abstractNumId w:val="103"/>
  </w:num>
  <w:num w:numId="162">
    <w:abstractNumId w:val="119"/>
  </w:num>
  <w:num w:numId="163">
    <w:abstractNumId w:val="35"/>
  </w:num>
  <w:num w:numId="164">
    <w:abstractNumId w:val="181"/>
  </w:num>
  <w:num w:numId="165">
    <w:abstractNumId w:val="66"/>
  </w:num>
  <w:num w:numId="166">
    <w:abstractNumId w:val="169"/>
  </w:num>
  <w:num w:numId="167">
    <w:abstractNumId w:val="19"/>
  </w:num>
  <w:num w:numId="168">
    <w:abstractNumId w:val="48"/>
  </w:num>
  <w:num w:numId="169">
    <w:abstractNumId w:val="141"/>
  </w:num>
  <w:num w:numId="170">
    <w:abstractNumId w:val="60"/>
  </w:num>
  <w:num w:numId="171">
    <w:abstractNumId w:val="1"/>
  </w:num>
  <w:num w:numId="172">
    <w:abstractNumId w:val="159"/>
  </w:num>
  <w:num w:numId="173">
    <w:abstractNumId w:val="50"/>
  </w:num>
  <w:num w:numId="174">
    <w:abstractNumId w:val="24"/>
  </w:num>
  <w:num w:numId="175">
    <w:abstractNumId w:val="71"/>
  </w:num>
  <w:num w:numId="176">
    <w:abstractNumId w:val="10"/>
  </w:num>
  <w:num w:numId="177">
    <w:abstractNumId w:val="16"/>
  </w:num>
  <w:num w:numId="178">
    <w:abstractNumId w:val="32"/>
  </w:num>
  <w:num w:numId="179">
    <w:abstractNumId w:val="125"/>
  </w:num>
  <w:num w:numId="180">
    <w:abstractNumId w:val="78"/>
  </w:num>
  <w:num w:numId="181">
    <w:abstractNumId w:val="79"/>
  </w:num>
  <w:num w:numId="182">
    <w:abstractNumId w:val="22"/>
  </w:num>
  <w:num w:numId="183">
    <w:abstractNumId w:val="85"/>
  </w:num>
  <w:num w:numId="184">
    <w:abstractNumId w:val="136"/>
  </w:num>
  <w:num w:numId="185">
    <w:abstractNumId w:val="214"/>
  </w:num>
  <w:num w:numId="186">
    <w:abstractNumId w:val="15"/>
  </w:num>
  <w:num w:numId="187">
    <w:abstractNumId w:val="92"/>
  </w:num>
  <w:num w:numId="188">
    <w:abstractNumId w:val="151"/>
  </w:num>
  <w:num w:numId="189">
    <w:abstractNumId w:val="205"/>
  </w:num>
  <w:num w:numId="190">
    <w:abstractNumId w:val="28"/>
  </w:num>
  <w:num w:numId="191">
    <w:abstractNumId w:val="201"/>
  </w:num>
  <w:num w:numId="192">
    <w:abstractNumId w:val="134"/>
  </w:num>
  <w:num w:numId="193">
    <w:abstractNumId w:val="49"/>
  </w:num>
  <w:num w:numId="194">
    <w:abstractNumId w:val="88"/>
  </w:num>
  <w:num w:numId="195">
    <w:abstractNumId w:val="72"/>
  </w:num>
  <w:num w:numId="196">
    <w:abstractNumId w:val="199"/>
  </w:num>
  <w:num w:numId="197">
    <w:abstractNumId w:val="128"/>
  </w:num>
  <w:num w:numId="198">
    <w:abstractNumId w:val="163"/>
  </w:num>
  <w:num w:numId="199">
    <w:abstractNumId w:val="191"/>
  </w:num>
  <w:num w:numId="200">
    <w:abstractNumId w:val="147"/>
  </w:num>
  <w:num w:numId="201">
    <w:abstractNumId w:val="6"/>
  </w:num>
  <w:num w:numId="202">
    <w:abstractNumId w:val="84"/>
  </w:num>
  <w:num w:numId="203">
    <w:abstractNumId w:val="53"/>
  </w:num>
  <w:num w:numId="204">
    <w:abstractNumId w:val="145"/>
  </w:num>
  <w:num w:numId="205">
    <w:abstractNumId w:val="111"/>
  </w:num>
  <w:num w:numId="206">
    <w:abstractNumId w:val="178"/>
  </w:num>
  <w:num w:numId="207">
    <w:abstractNumId w:val="0"/>
    <w:lvlOverride w:ilvl="0">
      <w:startOverride w:val="1"/>
    </w:lvlOverride>
  </w:num>
  <w:num w:numId="208">
    <w:abstractNumId w:val="97"/>
  </w:num>
  <w:num w:numId="209">
    <w:abstractNumId w:val="108"/>
  </w:num>
  <w:num w:numId="210">
    <w:abstractNumId w:val="215"/>
  </w:num>
  <w:num w:numId="211">
    <w:abstractNumId w:val="106"/>
  </w:num>
  <w:num w:numId="212">
    <w:abstractNumId w:val="187"/>
  </w:num>
  <w:num w:numId="213">
    <w:abstractNumId w:val="55"/>
  </w:num>
  <w:num w:numId="214">
    <w:abstractNumId w:val="18"/>
  </w:num>
  <w:num w:numId="215">
    <w:abstractNumId w:val="174"/>
  </w:num>
  <w:num w:numId="216">
    <w:abstractNumId w:val="192"/>
  </w:num>
  <w:numIdMacAtCleanup w:val="2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E59"/>
    <w:rsid w:val="00036CC3"/>
    <w:rsid w:val="000A2255"/>
    <w:rsid w:val="000A5261"/>
    <w:rsid w:val="0013579E"/>
    <w:rsid w:val="00144F13"/>
    <w:rsid w:val="00176BF9"/>
    <w:rsid w:val="00182EB8"/>
    <w:rsid w:val="001A2F22"/>
    <w:rsid w:val="001C330A"/>
    <w:rsid w:val="002309D8"/>
    <w:rsid w:val="0024133E"/>
    <w:rsid w:val="00255557"/>
    <w:rsid w:val="0026698A"/>
    <w:rsid w:val="002C0FEC"/>
    <w:rsid w:val="002E4B36"/>
    <w:rsid w:val="0030169D"/>
    <w:rsid w:val="00310E23"/>
    <w:rsid w:val="003243DB"/>
    <w:rsid w:val="0032607F"/>
    <w:rsid w:val="003326E5"/>
    <w:rsid w:val="00381334"/>
    <w:rsid w:val="00403A11"/>
    <w:rsid w:val="00462C35"/>
    <w:rsid w:val="00481C62"/>
    <w:rsid w:val="00482B0E"/>
    <w:rsid w:val="004867DB"/>
    <w:rsid w:val="0049011E"/>
    <w:rsid w:val="00540FD7"/>
    <w:rsid w:val="005E287B"/>
    <w:rsid w:val="005E3AF9"/>
    <w:rsid w:val="00642850"/>
    <w:rsid w:val="006753F6"/>
    <w:rsid w:val="006D3C6E"/>
    <w:rsid w:val="006E3842"/>
    <w:rsid w:val="00705770"/>
    <w:rsid w:val="00762FE2"/>
    <w:rsid w:val="00773CE2"/>
    <w:rsid w:val="007B4ED1"/>
    <w:rsid w:val="007F532F"/>
    <w:rsid w:val="00806535"/>
    <w:rsid w:val="008101A2"/>
    <w:rsid w:val="00831317"/>
    <w:rsid w:val="00857EB4"/>
    <w:rsid w:val="00860834"/>
    <w:rsid w:val="008664F7"/>
    <w:rsid w:val="008D3E2E"/>
    <w:rsid w:val="009166B4"/>
    <w:rsid w:val="00922518"/>
    <w:rsid w:val="009B183D"/>
    <w:rsid w:val="00A645C4"/>
    <w:rsid w:val="00AC2FAC"/>
    <w:rsid w:val="00AC3CB0"/>
    <w:rsid w:val="00AD4C41"/>
    <w:rsid w:val="00B1594F"/>
    <w:rsid w:val="00B45E59"/>
    <w:rsid w:val="00B73665"/>
    <w:rsid w:val="00B820B0"/>
    <w:rsid w:val="00C21D9B"/>
    <w:rsid w:val="00C67077"/>
    <w:rsid w:val="00D25043"/>
    <w:rsid w:val="00D32005"/>
    <w:rsid w:val="00D91044"/>
    <w:rsid w:val="00DE2638"/>
    <w:rsid w:val="00DE63DB"/>
    <w:rsid w:val="00E2069F"/>
    <w:rsid w:val="00E54918"/>
    <w:rsid w:val="00E91FC9"/>
    <w:rsid w:val="00E96BC8"/>
    <w:rsid w:val="00ED64E3"/>
    <w:rsid w:val="00F2125C"/>
    <w:rsid w:val="00F41FFA"/>
    <w:rsid w:val="00F93101"/>
    <w:rsid w:val="00FC3B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6DA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line="251" w:lineRule="auto"/>
      <w:ind w:left="153" w:right="232" w:hanging="9"/>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0"/>
      <w:ind w:left="2636"/>
      <w:outlineLvl w:val="0"/>
    </w:pPr>
    <w:rPr>
      <w:rFonts w:ascii="Times New Roman" w:eastAsia="Times New Roman" w:hAnsi="Times New Roman" w:cs="Times New Roman"/>
      <w:b/>
      <w:color w:val="000000"/>
      <w:sz w:val="40"/>
    </w:rPr>
  </w:style>
  <w:style w:type="paragraph" w:styleId="2">
    <w:name w:val="heading 2"/>
    <w:next w:val="a"/>
    <w:link w:val="20"/>
    <w:uiPriority w:val="9"/>
    <w:unhideWhenUsed/>
    <w:qFormat/>
    <w:pPr>
      <w:keepNext/>
      <w:keepLines/>
      <w:spacing w:after="0"/>
      <w:ind w:left="729" w:hanging="10"/>
      <w:outlineLvl w:val="1"/>
    </w:pPr>
    <w:rPr>
      <w:rFonts w:ascii="Cambria" w:eastAsia="Cambria" w:hAnsi="Cambria" w:cs="Cambria"/>
      <w:color w:val="365F91"/>
      <w:sz w:val="32"/>
    </w:rPr>
  </w:style>
  <w:style w:type="paragraph" w:styleId="5">
    <w:name w:val="heading 5"/>
    <w:basedOn w:val="a"/>
    <w:next w:val="a"/>
    <w:link w:val="50"/>
    <w:uiPriority w:val="9"/>
    <w:unhideWhenUsed/>
    <w:qFormat/>
    <w:rsid w:val="00540FD7"/>
    <w:pPr>
      <w:keepNext/>
      <w:keepLines/>
      <w:spacing w:before="200" w:after="0" w:line="240" w:lineRule="auto"/>
      <w:ind w:left="0" w:right="0" w:firstLine="0"/>
      <w:outlineLvl w:val="4"/>
    </w:pPr>
    <w:rPr>
      <w:rFonts w:ascii="Cambria" w:hAnsi="Cambria"/>
      <w:color w:val="243F60"/>
      <w:kern w:val="0"/>
      <w:lang w:eastAsia="en-US"/>
      <w14:ligatures w14:val="none"/>
    </w:rPr>
  </w:style>
  <w:style w:type="paragraph" w:styleId="7">
    <w:name w:val="heading 7"/>
    <w:basedOn w:val="a"/>
    <w:next w:val="a"/>
    <w:link w:val="70"/>
    <w:uiPriority w:val="9"/>
    <w:semiHidden/>
    <w:unhideWhenUsed/>
    <w:qFormat/>
    <w:rsid w:val="00540FD7"/>
    <w:pPr>
      <w:keepNext/>
      <w:keepLines/>
      <w:spacing w:before="200" w:after="0" w:line="240" w:lineRule="auto"/>
      <w:ind w:left="0" w:right="0" w:firstLine="0"/>
      <w:outlineLvl w:val="6"/>
    </w:pPr>
    <w:rPr>
      <w:rFonts w:ascii="Cambria" w:hAnsi="Cambria"/>
      <w:i/>
      <w:iCs/>
      <w:color w:val="404040"/>
      <w:kern w:val="0"/>
      <w:lang w:eastAsia="en-US"/>
      <w14:ligatures w14:val="none"/>
    </w:rPr>
  </w:style>
  <w:style w:type="paragraph" w:styleId="8">
    <w:name w:val="heading 8"/>
    <w:basedOn w:val="a"/>
    <w:next w:val="a"/>
    <w:link w:val="80"/>
    <w:uiPriority w:val="9"/>
    <w:semiHidden/>
    <w:unhideWhenUsed/>
    <w:qFormat/>
    <w:rsid w:val="00540FD7"/>
    <w:pPr>
      <w:keepNext/>
      <w:keepLines/>
      <w:spacing w:before="40" w:after="0" w:line="240" w:lineRule="auto"/>
      <w:ind w:left="0" w:right="0" w:firstLine="0"/>
      <w:outlineLvl w:val="7"/>
    </w:pPr>
    <w:rPr>
      <w:rFonts w:ascii="Cambria" w:hAnsi="Cambria"/>
      <w:color w:val="272727"/>
      <w:kern w:val="0"/>
      <w:sz w:val="21"/>
      <w:szCs w:val="21"/>
      <w:lang w:eastAsia="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uiPriority w:val="9"/>
    <w:rPr>
      <w:rFonts w:ascii="Cambria" w:eastAsia="Cambria" w:hAnsi="Cambria" w:cs="Cambria"/>
      <w:color w:val="365F91"/>
      <w:sz w:val="32"/>
    </w:rPr>
  </w:style>
  <w:style w:type="character" w:customStyle="1" w:styleId="10">
    <w:name w:val="Заголовок 1 Знак"/>
    <w:link w:val="1"/>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a4"/>
    <w:uiPriority w:val="99"/>
    <w:unhideWhenUsed/>
    <w:rsid w:val="00762FE2"/>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762FE2"/>
    <w:rPr>
      <w:rFonts w:ascii="Times New Roman" w:eastAsia="Times New Roman" w:hAnsi="Times New Roman" w:cs="Times New Roman"/>
      <w:color w:val="000000"/>
      <w:sz w:val="28"/>
    </w:rPr>
  </w:style>
  <w:style w:type="table" w:styleId="a5">
    <w:name w:val="Table Grid"/>
    <w:basedOn w:val="a1"/>
    <w:uiPriority w:val="39"/>
    <w:rsid w:val="000A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40FD7"/>
    <w:rPr>
      <w:rFonts w:ascii="Cambria" w:eastAsia="Times New Roman" w:hAnsi="Cambria" w:cs="Times New Roman"/>
      <w:color w:val="243F60"/>
      <w:kern w:val="0"/>
      <w:sz w:val="28"/>
      <w:lang w:eastAsia="en-US"/>
      <w14:ligatures w14:val="none"/>
    </w:rPr>
  </w:style>
  <w:style w:type="character" w:customStyle="1" w:styleId="70">
    <w:name w:val="Заголовок 7 Знак"/>
    <w:basedOn w:val="a0"/>
    <w:link w:val="7"/>
    <w:uiPriority w:val="9"/>
    <w:semiHidden/>
    <w:rsid w:val="00540FD7"/>
    <w:rPr>
      <w:rFonts w:ascii="Cambria" w:eastAsia="Times New Roman" w:hAnsi="Cambria" w:cs="Times New Roman"/>
      <w:i/>
      <w:iCs/>
      <w:color w:val="404040"/>
      <w:kern w:val="0"/>
      <w:sz w:val="28"/>
      <w:lang w:eastAsia="en-US"/>
      <w14:ligatures w14:val="none"/>
    </w:rPr>
  </w:style>
  <w:style w:type="character" w:customStyle="1" w:styleId="80">
    <w:name w:val="Заголовок 8 Знак"/>
    <w:basedOn w:val="a0"/>
    <w:link w:val="8"/>
    <w:uiPriority w:val="9"/>
    <w:semiHidden/>
    <w:rsid w:val="00540FD7"/>
    <w:rPr>
      <w:rFonts w:ascii="Cambria" w:eastAsia="Times New Roman" w:hAnsi="Cambria" w:cs="Times New Roman"/>
      <w:color w:val="272727"/>
      <w:kern w:val="0"/>
      <w:sz w:val="21"/>
      <w:szCs w:val="21"/>
      <w:lang w:eastAsia="en-US"/>
      <w14:ligatures w14:val="none"/>
    </w:rPr>
  </w:style>
  <w:style w:type="paragraph" w:styleId="a6">
    <w:name w:val="List Paragraph"/>
    <w:basedOn w:val="a"/>
    <w:link w:val="a7"/>
    <w:uiPriority w:val="34"/>
    <w:qFormat/>
    <w:rsid w:val="00540FD7"/>
    <w:pPr>
      <w:spacing w:after="0" w:line="240" w:lineRule="auto"/>
      <w:ind w:left="720" w:right="0" w:firstLine="0"/>
      <w:contextualSpacing/>
    </w:pPr>
    <w:rPr>
      <w:rFonts w:eastAsia="Calibri"/>
      <w:color w:val="auto"/>
      <w:kern w:val="0"/>
      <w:lang w:eastAsia="en-US"/>
      <w14:ligatures w14:val="none"/>
    </w:rPr>
  </w:style>
  <w:style w:type="character" w:styleId="a8">
    <w:name w:val="Hyperlink"/>
    <w:unhideWhenUsed/>
    <w:rsid w:val="00540FD7"/>
    <w:rPr>
      <w:color w:val="0563C1"/>
      <w:u w:val="single"/>
    </w:rPr>
  </w:style>
  <w:style w:type="paragraph" w:styleId="a9">
    <w:name w:val="footer"/>
    <w:basedOn w:val="a"/>
    <w:link w:val="aa"/>
    <w:uiPriority w:val="99"/>
    <w:unhideWhenUsed/>
    <w:rsid w:val="00540FD7"/>
    <w:pPr>
      <w:tabs>
        <w:tab w:val="center" w:pos="4677"/>
        <w:tab w:val="right" w:pos="9355"/>
      </w:tabs>
      <w:spacing w:after="0" w:line="240" w:lineRule="auto"/>
      <w:ind w:left="0" w:right="0" w:firstLine="0"/>
    </w:pPr>
    <w:rPr>
      <w:rFonts w:eastAsia="Calibri"/>
      <w:color w:val="auto"/>
      <w:kern w:val="0"/>
      <w:lang w:eastAsia="en-US"/>
      <w14:ligatures w14:val="none"/>
    </w:rPr>
  </w:style>
  <w:style w:type="character" w:customStyle="1" w:styleId="aa">
    <w:name w:val="Нижний колонтитул Знак"/>
    <w:basedOn w:val="a0"/>
    <w:link w:val="a9"/>
    <w:uiPriority w:val="99"/>
    <w:rsid w:val="00540FD7"/>
    <w:rPr>
      <w:rFonts w:ascii="Times New Roman" w:eastAsia="Calibri" w:hAnsi="Times New Roman" w:cs="Times New Roman"/>
      <w:kern w:val="0"/>
      <w:sz w:val="28"/>
      <w:lang w:eastAsia="en-US"/>
      <w14:ligatures w14:val="none"/>
    </w:rPr>
  </w:style>
  <w:style w:type="character" w:styleId="ab">
    <w:name w:val="Emphasis"/>
    <w:qFormat/>
    <w:rsid w:val="00540FD7"/>
    <w:rPr>
      <w:i/>
      <w:iCs/>
    </w:rPr>
  </w:style>
  <w:style w:type="character" w:customStyle="1" w:styleId="ac">
    <w:name w:val="Основной текст_"/>
    <w:link w:val="11"/>
    <w:rsid w:val="00540FD7"/>
    <w:rPr>
      <w:rFonts w:ascii="Batang" w:eastAsia="Batang" w:hAnsi="Batang" w:cs="Batang"/>
      <w:sz w:val="25"/>
      <w:szCs w:val="25"/>
      <w:shd w:val="clear" w:color="auto" w:fill="FFFFFF"/>
    </w:rPr>
  </w:style>
  <w:style w:type="paragraph" w:customStyle="1" w:styleId="11">
    <w:name w:val="Основной текст1"/>
    <w:basedOn w:val="a"/>
    <w:link w:val="ac"/>
    <w:rsid w:val="00540FD7"/>
    <w:pPr>
      <w:shd w:val="clear" w:color="auto" w:fill="FFFFFF"/>
      <w:spacing w:after="0" w:line="0" w:lineRule="atLeast"/>
      <w:ind w:left="0" w:right="0" w:firstLine="0"/>
      <w:jc w:val="left"/>
    </w:pPr>
    <w:rPr>
      <w:rFonts w:ascii="Batang" w:eastAsia="Batang" w:hAnsi="Batang" w:cs="Batang"/>
      <w:color w:val="auto"/>
      <w:sz w:val="25"/>
      <w:szCs w:val="25"/>
    </w:rPr>
  </w:style>
  <w:style w:type="paragraph" w:styleId="ad">
    <w:name w:val="Balloon Text"/>
    <w:basedOn w:val="a"/>
    <w:link w:val="ae"/>
    <w:uiPriority w:val="99"/>
    <w:semiHidden/>
    <w:unhideWhenUsed/>
    <w:rsid w:val="00540FD7"/>
    <w:pPr>
      <w:spacing w:after="0" w:line="240" w:lineRule="auto"/>
      <w:ind w:left="0" w:right="0" w:firstLine="0"/>
    </w:pPr>
    <w:rPr>
      <w:rFonts w:ascii="Tahoma" w:eastAsia="Calibri" w:hAnsi="Tahoma" w:cs="Tahoma"/>
      <w:color w:val="auto"/>
      <w:kern w:val="0"/>
      <w:sz w:val="16"/>
      <w:szCs w:val="16"/>
      <w:lang w:eastAsia="en-US"/>
      <w14:ligatures w14:val="none"/>
    </w:rPr>
  </w:style>
  <w:style w:type="character" w:customStyle="1" w:styleId="ae">
    <w:name w:val="Текст выноски Знак"/>
    <w:basedOn w:val="a0"/>
    <w:link w:val="ad"/>
    <w:uiPriority w:val="99"/>
    <w:semiHidden/>
    <w:rsid w:val="00540FD7"/>
    <w:rPr>
      <w:rFonts w:ascii="Tahoma" w:eastAsia="Calibri" w:hAnsi="Tahoma" w:cs="Tahoma"/>
      <w:kern w:val="0"/>
      <w:sz w:val="16"/>
      <w:szCs w:val="16"/>
      <w:lang w:eastAsia="en-US"/>
      <w14:ligatures w14:val="none"/>
    </w:rPr>
  </w:style>
  <w:style w:type="character" w:customStyle="1" w:styleId="a7">
    <w:name w:val="Абзац списка Знак"/>
    <w:link w:val="a6"/>
    <w:uiPriority w:val="34"/>
    <w:locked/>
    <w:rsid w:val="00540FD7"/>
    <w:rPr>
      <w:rFonts w:ascii="Times New Roman" w:eastAsia="Calibri" w:hAnsi="Times New Roman" w:cs="Times New Roman"/>
      <w:kern w:val="0"/>
      <w:sz w:val="28"/>
      <w:lang w:eastAsia="en-US"/>
      <w14:ligatures w14:val="none"/>
    </w:rPr>
  </w:style>
  <w:style w:type="character" w:customStyle="1" w:styleId="21">
    <w:name w:val="Основной текст (2)"/>
    <w:rsid w:val="00540FD7"/>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paragraph" w:styleId="af">
    <w:name w:val="No Spacing"/>
    <w:autoRedefine/>
    <w:qFormat/>
    <w:rsid w:val="00540FD7"/>
    <w:pPr>
      <w:spacing w:after="0" w:line="240" w:lineRule="auto"/>
      <w:jc w:val="both"/>
    </w:pPr>
    <w:rPr>
      <w:rFonts w:ascii="Times New Roman" w:eastAsia="Calibri" w:hAnsi="Times New Roman" w:cs="Times New Roman"/>
      <w:b/>
      <w:kern w:val="0"/>
      <w:sz w:val="24"/>
      <w:lang w:val="en-US" w:eastAsia="en-US"/>
      <w14:ligatures w14:val="none"/>
    </w:rPr>
  </w:style>
  <w:style w:type="character" w:customStyle="1" w:styleId="af0">
    <w:name w:val="Название Знак"/>
    <w:uiPriority w:val="99"/>
    <w:locked/>
    <w:rsid w:val="00540FD7"/>
    <w:rPr>
      <w:sz w:val="24"/>
      <w:szCs w:val="24"/>
    </w:rPr>
  </w:style>
  <w:style w:type="paragraph" w:styleId="af1">
    <w:name w:val="Body Text Indent"/>
    <w:basedOn w:val="a"/>
    <w:link w:val="af2"/>
    <w:rsid w:val="00540FD7"/>
    <w:pPr>
      <w:spacing w:after="120" w:line="240" w:lineRule="auto"/>
      <w:ind w:left="283" w:right="0" w:firstLine="0"/>
      <w:jc w:val="left"/>
    </w:pPr>
    <w:rPr>
      <w:color w:val="auto"/>
      <w:kern w:val="0"/>
      <w:sz w:val="24"/>
      <w:szCs w:val="24"/>
      <w:lang w:val="x-none" w:eastAsia="x-none"/>
      <w14:ligatures w14:val="none"/>
    </w:rPr>
  </w:style>
  <w:style w:type="character" w:customStyle="1" w:styleId="af2">
    <w:name w:val="Основной текст с отступом Знак"/>
    <w:basedOn w:val="a0"/>
    <w:link w:val="af1"/>
    <w:rsid w:val="00540FD7"/>
    <w:rPr>
      <w:rFonts w:ascii="Times New Roman" w:eastAsia="Times New Roman" w:hAnsi="Times New Roman" w:cs="Times New Roman"/>
      <w:kern w:val="0"/>
      <w:sz w:val="24"/>
      <w:szCs w:val="24"/>
      <w:lang w:val="x-none" w:eastAsia="x-none"/>
      <w14:ligatures w14:val="none"/>
    </w:rPr>
  </w:style>
  <w:style w:type="paragraph" w:customStyle="1" w:styleId="Default">
    <w:name w:val="Default"/>
    <w:rsid w:val="00540FD7"/>
    <w:pPr>
      <w:autoSpaceDE w:val="0"/>
      <w:autoSpaceDN w:val="0"/>
      <w:adjustRightInd w:val="0"/>
      <w:spacing w:after="0" w:line="240" w:lineRule="auto"/>
    </w:pPr>
    <w:rPr>
      <w:rFonts w:ascii="Times New Roman" w:eastAsia="Calibri" w:hAnsi="Times New Roman" w:cs="Times New Roman"/>
      <w:color w:val="000000"/>
      <w:kern w:val="0"/>
      <w:sz w:val="24"/>
      <w:szCs w:val="24"/>
      <w14:ligatures w14:val="none"/>
    </w:rPr>
  </w:style>
  <w:style w:type="character" w:styleId="af3">
    <w:name w:val="Strong"/>
    <w:uiPriority w:val="22"/>
    <w:qFormat/>
    <w:rsid w:val="00540FD7"/>
    <w:rPr>
      <w:rFonts w:ascii="Times New Roman" w:hAnsi="Times New Roman" w:cs="Times New Roman"/>
      <w:b/>
    </w:rPr>
  </w:style>
  <w:style w:type="character" w:customStyle="1" w:styleId="apple-converted-space">
    <w:name w:val="apple-converted-space"/>
    <w:rsid w:val="00540FD7"/>
  </w:style>
  <w:style w:type="paragraph" w:customStyle="1" w:styleId="TableParagraph">
    <w:name w:val="Table Paragraph"/>
    <w:basedOn w:val="a"/>
    <w:uiPriority w:val="1"/>
    <w:qFormat/>
    <w:rsid w:val="00540FD7"/>
    <w:pPr>
      <w:widowControl w:val="0"/>
      <w:autoSpaceDE w:val="0"/>
      <w:autoSpaceDN w:val="0"/>
      <w:spacing w:after="0" w:line="240" w:lineRule="auto"/>
      <w:ind w:left="107" w:right="0" w:firstLine="0"/>
      <w:jc w:val="left"/>
    </w:pPr>
    <w:rPr>
      <w:rFonts w:ascii="Arial" w:eastAsia="Arial" w:hAnsi="Arial" w:cs="Arial"/>
      <w:color w:val="auto"/>
      <w:kern w:val="0"/>
      <w:sz w:val="22"/>
      <w:lang w:val="en-US" w:eastAsia="en-US"/>
      <w14:ligatures w14:val="none"/>
    </w:rPr>
  </w:style>
  <w:style w:type="paragraph" w:styleId="af4">
    <w:name w:val="Body Text"/>
    <w:basedOn w:val="a"/>
    <w:link w:val="af5"/>
    <w:uiPriority w:val="99"/>
    <w:rsid w:val="00540FD7"/>
    <w:pPr>
      <w:spacing w:after="120" w:line="240" w:lineRule="auto"/>
      <w:ind w:left="0" w:right="0" w:firstLine="0"/>
      <w:jc w:val="left"/>
    </w:pPr>
    <w:rPr>
      <w:color w:val="auto"/>
      <w:kern w:val="0"/>
      <w:sz w:val="24"/>
      <w:szCs w:val="24"/>
      <w14:ligatures w14:val="none"/>
    </w:rPr>
  </w:style>
  <w:style w:type="character" w:customStyle="1" w:styleId="af5">
    <w:name w:val="Основной текст Знак"/>
    <w:basedOn w:val="a0"/>
    <w:link w:val="af4"/>
    <w:uiPriority w:val="99"/>
    <w:rsid w:val="00540FD7"/>
    <w:rPr>
      <w:rFonts w:ascii="Times New Roman" w:eastAsia="Times New Roman" w:hAnsi="Times New Roman" w:cs="Times New Roman"/>
      <w:kern w:val="0"/>
      <w:sz w:val="24"/>
      <w:szCs w:val="24"/>
      <w14:ligatures w14:val="none"/>
    </w:rPr>
  </w:style>
  <w:style w:type="paragraph" w:styleId="22">
    <w:name w:val="Body Text 2"/>
    <w:basedOn w:val="a"/>
    <w:link w:val="23"/>
    <w:uiPriority w:val="99"/>
    <w:unhideWhenUsed/>
    <w:rsid w:val="00540FD7"/>
    <w:pPr>
      <w:spacing w:after="120" w:line="480" w:lineRule="auto"/>
      <w:ind w:left="0" w:right="0" w:firstLine="0"/>
    </w:pPr>
    <w:rPr>
      <w:rFonts w:eastAsia="Calibri"/>
      <w:color w:val="auto"/>
      <w:kern w:val="0"/>
      <w:lang w:eastAsia="en-US"/>
      <w14:ligatures w14:val="none"/>
    </w:rPr>
  </w:style>
  <w:style w:type="character" w:customStyle="1" w:styleId="23">
    <w:name w:val="Основной текст 2 Знак"/>
    <w:basedOn w:val="a0"/>
    <w:link w:val="22"/>
    <w:uiPriority w:val="99"/>
    <w:rsid w:val="00540FD7"/>
    <w:rPr>
      <w:rFonts w:ascii="Times New Roman" w:eastAsia="Calibri" w:hAnsi="Times New Roman" w:cs="Times New Roman"/>
      <w:kern w:val="0"/>
      <w:sz w:val="28"/>
      <w:lang w:eastAsia="en-US"/>
      <w14:ligatures w14:val="none"/>
    </w:rPr>
  </w:style>
  <w:style w:type="character" w:customStyle="1" w:styleId="FontStyle11">
    <w:name w:val="Font Style11"/>
    <w:uiPriority w:val="99"/>
    <w:rsid w:val="00540FD7"/>
    <w:rPr>
      <w:rFonts w:ascii="Times New Roman" w:hAnsi="Times New Roman" w:cs="Times New Roman" w:hint="default"/>
      <w:sz w:val="16"/>
    </w:rPr>
  </w:style>
  <w:style w:type="character" w:styleId="af6">
    <w:name w:val="FollowedHyperlink"/>
    <w:uiPriority w:val="99"/>
    <w:semiHidden/>
    <w:unhideWhenUsed/>
    <w:rsid w:val="00540FD7"/>
    <w:rPr>
      <w:color w:val="800080"/>
      <w:u w:val="single"/>
    </w:rPr>
  </w:style>
  <w:style w:type="character" w:customStyle="1" w:styleId="24">
    <w:name w:val="Основной текст (2)_"/>
    <w:link w:val="210"/>
    <w:rsid w:val="00540FD7"/>
    <w:rPr>
      <w:sz w:val="19"/>
      <w:szCs w:val="19"/>
      <w:shd w:val="clear" w:color="auto" w:fill="FFFFFF"/>
    </w:rPr>
  </w:style>
  <w:style w:type="paragraph" w:customStyle="1" w:styleId="210">
    <w:name w:val="Основной текст (2)1"/>
    <w:basedOn w:val="a"/>
    <w:link w:val="24"/>
    <w:rsid w:val="00540FD7"/>
    <w:pPr>
      <w:widowControl w:val="0"/>
      <w:shd w:val="clear" w:color="auto" w:fill="FFFFFF"/>
      <w:spacing w:before="240" w:after="0" w:line="365" w:lineRule="exact"/>
      <w:ind w:left="0" w:right="0" w:hanging="1680"/>
    </w:pPr>
    <w:rPr>
      <w:rFonts w:asciiTheme="minorHAnsi" w:eastAsiaTheme="minorEastAsia" w:hAnsiTheme="minorHAnsi" w:cstheme="minorBidi"/>
      <w:color w:val="auto"/>
      <w:sz w:val="19"/>
      <w:szCs w:val="19"/>
    </w:rPr>
  </w:style>
  <w:style w:type="character" w:customStyle="1" w:styleId="3">
    <w:name w:val="Основной текст (3)_"/>
    <w:link w:val="30"/>
    <w:rsid w:val="00540FD7"/>
    <w:rPr>
      <w:b/>
      <w:bCs/>
      <w:sz w:val="19"/>
      <w:szCs w:val="19"/>
      <w:shd w:val="clear" w:color="auto" w:fill="FFFFFF"/>
    </w:rPr>
  </w:style>
  <w:style w:type="paragraph" w:customStyle="1" w:styleId="30">
    <w:name w:val="Основной текст (3)"/>
    <w:basedOn w:val="a"/>
    <w:link w:val="3"/>
    <w:rsid w:val="00540FD7"/>
    <w:pPr>
      <w:widowControl w:val="0"/>
      <w:shd w:val="clear" w:color="auto" w:fill="FFFFFF"/>
      <w:spacing w:after="180" w:line="221" w:lineRule="exact"/>
      <w:ind w:left="0" w:right="0" w:hanging="1820"/>
      <w:jc w:val="center"/>
    </w:pPr>
    <w:rPr>
      <w:rFonts w:asciiTheme="minorHAnsi" w:eastAsiaTheme="minorEastAsia" w:hAnsiTheme="minorHAnsi" w:cstheme="minorBidi"/>
      <w:b/>
      <w:bCs/>
      <w:color w:val="auto"/>
      <w:sz w:val="19"/>
      <w:szCs w:val="19"/>
    </w:rPr>
  </w:style>
  <w:style w:type="character" w:customStyle="1" w:styleId="12">
    <w:name w:val="Основной текст Знак1"/>
    <w:uiPriority w:val="99"/>
    <w:locked/>
    <w:rsid w:val="00540FD7"/>
    <w:rPr>
      <w:rFonts w:ascii="Times New Roman" w:hAnsi="Times New Roman" w:cs="Times New Roman" w:hint="default"/>
      <w:spacing w:val="2"/>
      <w:shd w:val="clear" w:color="auto" w:fill="FFFFFF"/>
    </w:rPr>
  </w:style>
  <w:style w:type="paragraph" w:styleId="31">
    <w:name w:val="Body Text 3"/>
    <w:basedOn w:val="a"/>
    <w:link w:val="32"/>
    <w:uiPriority w:val="99"/>
    <w:unhideWhenUsed/>
    <w:rsid w:val="00540FD7"/>
    <w:pPr>
      <w:spacing w:after="120" w:line="240" w:lineRule="auto"/>
      <w:ind w:left="0" w:right="0" w:firstLine="0"/>
    </w:pPr>
    <w:rPr>
      <w:rFonts w:eastAsia="Calibri"/>
      <w:color w:val="auto"/>
      <w:kern w:val="0"/>
      <w:sz w:val="16"/>
      <w:szCs w:val="16"/>
      <w:lang w:eastAsia="en-US"/>
      <w14:ligatures w14:val="none"/>
    </w:rPr>
  </w:style>
  <w:style w:type="character" w:customStyle="1" w:styleId="32">
    <w:name w:val="Основной текст 3 Знак"/>
    <w:basedOn w:val="a0"/>
    <w:link w:val="31"/>
    <w:uiPriority w:val="99"/>
    <w:rsid w:val="00540FD7"/>
    <w:rPr>
      <w:rFonts w:ascii="Times New Roman" w:eastAsia="Calibri" w:hAnsi="Times New Roman" w:cs="Times New Roman"/>
      <w:kern w:val="0"/>
      <w:sz w:val="16"/>
      <w:szCs w:val="16"/>
      <w:lang w:eastAsia="en-US"/>
      <w14:ligatures w14:val="none"/>
    </w:rPr>
  </w:style>
  <w:style w:type="paragraph" w:customStyle="1" w:styleId="90">
    <w:name w:val="90"/>
    <w:basedOn w:val="a"/>
    <w:rsid w:val="00540FD7"/>
    <w:pPr>
      <w:autoSpaceDE w:val="0"/>
      <w:autoSpaceDN w:val="0"/>
      <w:spacing w:after="0" w:line="240" w:lineRule="auto"/>
      <w:ind w:left="0" w:right="0" w:firstLine="300"/>
    </w:pPr>
    <w:rPr>
      <w:rFonts w:ascii="TimesUZ" w:hAnsi="TimesUZ"/>
      <w:color w:val="auto"/>
      <w:kern w:val="0"/>
      <w:sz w:val="18"/>
      <w:szCs w:val="18"/>
      <w14:ligatures w14:val="none"/>
    </w:rPr>
  </w:style>
  <w:style w:type="paragraph" w:customStyle="1" w:styleId="af7">
    <w:basedOn w:val="a"/>
    <w:next w:val="af8"/>
    <w:uiPriority w:val="99"/>
    <w:unhideWhenUsed/>
    <w:rsid w:val="00540FD7"/>
    <w:pPr>
      <w:spacing w:before="100" w:beforeAutospacing="1" w:after="100" w:afterAutospacing="1" w:line="240" w:lineRule="auto"/>
      <w:ind w:left="0" w:right="0" w:firstLine="0"/>
      <w:jc w:val="left"/>
    </w:pPr>
    <w:rPr>
      <w:color w:val="auto"/>
      <w:kern w:val="0"/>
      <w:sz w:val="24"/>
      <w:szCs w:val="24"/>
      <w14:ligatures w14:val="none"/>
    </w:rPr>
  </w:style>
  <w:style w:type="paragraph" w:styleId="af8">
    <w:name w:val="Normal (Web)"/>
    <w:basedOn w:val="a"/>
    <w:uiPriority w:val="99"/>
    <w:semiHidden/>
    <w:unhideWhenUsed/>
    <w:rsid w:val="00540FD7"/>
    <w:rPr>
      <w:sz w:val="24"/>
      <w:szCs w:val="24"/>
    </w:rPr>
  </w:style>
  <w:style w:type="character" w:customStyle="1" w:styleId="25">
    <w:name w:val="Заголовок №2_"/>
    <w:link w:val="26"/>
    <w:rsid w:val="00540FD7"/>
    <w:rPr>
      <w:b/>
      <w:bCs/>
      <w:color w:val="423F45"/>
      <w:sz w:val="19"/>
      <w:szCs w:val="19"/>
    </w:rPr>
  </w:style>
  <w:style w:type="paragraph" w:customStyle="1" w:styleId="26">
    <w:name w:val="Заголовок №2"/>
    <w:basedOn w:val="a"/>
    <w:link w:val="25"/>
    <w:rsid w:val="00540FD7"/>
    <w:pPr>
      <w:widowControl w:val="0"/>
      <w:spacing w:after="0" w:line="276" w:lineRule="auto"/>
      <w:ind w:left="0" w:right="0" w:firstLine="270"/>
      <w:jc w:val="left"/>
      <w:outlineLvl w:val="1"/>
    </w:pPr>
    <w:rPr>
      <w:rFonts w:asciiTheme="minorHAnsi" w:eastAsiaTheme="minorEastAsia" w:hAnsiTheme="minorHAnsi" w:cstheme="minorBidi"/>
      <w:b/>
      <w:bCs/>
      <w:color w:val="423F45"/>
      <w:sz w:val="19"/>
      <w:szCs w:val="19"/>
    </w:rPr>
  </w:style>
  <w:style w:type="paragraph" w:styleId="13">
    <w:name w:val="toc 1"/>
    <w:basedOn w:val="a"/>
    <w:next w:val="a"/>
    <w:autoRedefine/>
    <w:uiPriority w:val="39"/>
    <w:rsid w:val="00540FD7"/>
    <w:pPr>
      <w:spacing w:after="0" w:line="240" w:lineRule="auto"/>
      <w:ind w:left="0" w:right="0" w:firstLine="0"/>
      <w:jc w:val="left"/>
    </w:pPr>
    <w:rPr>
      <w:rFonts w:ascii="PANDA Times UZ" w:eastAsia="Calibri" w:hAnsi="PANDA Times UZ" w:cs="Arial"/>
      <w:b/>
      <w:kern w:val="0"/>
      <w:sz w:val="32"/>
      <w:szCs w:val="44"/>
      <w14:ligatures w14:val="none"/>
    </w:rPr>
  </w:style>
  <w:style w:type="paragraph" w:styleId="af9">
    <w:name w:val="TOC Heading"/>
    <w:basedOn w:val="1"/>
    <w:next w:val="a"/>
    <w:uiPriority w:val="39"/>
    <w:unhideWhenUsed/>
    <w:qFormat/>
    <w:rsid w:val="00540FD7"/>
    <w:pPr>
      <w:spacing w:before="240"/>
      <w:ind w:left="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customStyle="1" w:styleId="afa">
    <w:name w:val="a"/>
    <w:rsid w:val="00B1594F"/>
    <w:pPr>
      <w:autoSpaceDE w:val="0"/>
      <w:autoSpaceDN w:val="0"/>
      <w:spacing w:after="0" w:line="240" w:lineRule="auto"/>
      <w:ind w:firstLine="300"/>
      <w:jc w:val="both"/>
    </w:pPr>
    <w:rPr>
      <w:rFonts w:ascii="TimesUZ" w:eastAsia="Times New Roman" w:hAnsi="TimesUZ" w:cs="Times New Roman"/>
      <w:color w:val="000000"/>
      <w:kern w:val="0"/>
      <w:sz w:val="20"/>
      <w:szCs w:val="20"/>
      <w:lang w:eastAsia="zh-CN"/>
      <w14:ligatures w14:val="none"/>
    </w:rPr>
  </w:style>
  <w:style w:type="paragraph" w:customStyle="1" w:styleId="101">
    <w:name w:val="101"/>
    <w:basedOn w:val="a"/>
    <w:rsid w:val="00B1594F"/>
    <w:pPr>
      <w:autoSpaceDE w:val="0"/>
      <w:autoSpaceDN w:val="0"/>
      <w:spacing w:after="0" w:line="240" w:lineRule="auto"/>
      <w:ind w:left="0" w:right="0" w:firstLine="300"/>
    </w:pPr>
    <w:rPr>
      <w:rFonts w:ascii="TimesUZ" w:hAnsi="TimesUZ"/>
      <w:color w:val="auto"/>
      <w:kern w:val="0"/>
      <w:sz w:val="40"/>
      <w:szCs w:val="40"/>
      <w14:ligatures w14:val="none"/>
    </w:rPr>
  </w:style>
  <w:style w:type="paragraph" w:customStyle="1" w:styleId="Matn">
    <w:name w:val="Matn"/>
    <w:basedOn w:val="a"/>
    <w:link w:val="Matn0"/>
    <w:qFormat/>
    <w:rsid w:val="00B1594F"/>
    <w:pPr>
      <w:spacing w:after="0" w:line="360" w:lineRule="auto"/>
      <w:ind w:left="0" w:right="0" w:firstLine="709"/>
    </w:pPr>
    <w:rPr>
      <w:rFonts w:eastAsia="Calibri"/>
      <w:color w:val="auto"/>
      <w:kern w:val="0"/>
      <w:szCs w:val="28"/>
      <w:lang w:val="uz-Cyrl-UZ" w:eastAsia="en-US"/>
      <w14:ligatures w14:val="none"/>
    </w:rPr>
  </w:style>
  <w:style w:type="character" w:customStyle="1" w:styleId="Matn0">
    <w:name w:val="Matn Знак"/>
    <w:link w:val="Matn"/>
    <w:rsid w:val="00B1594F"/>
    <w:rPr>
      <w:rFonts w:ascii="Times New Roman" w:eastAsia="Calibri" w:hAnsi="Times New Roman" w:cs="Times New Roman"/>
      <w:kern w:val="0"/>
      <w:sz w:val="28"/>
      <w:szCs w:val="28"/>
      <w:lang w:val="uz-Cyrl-UZ" w:eastAsia="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2"/>
        <w:szCs w:val="22"/>
        <w:lang w:val="ru-RU" w:eastAsia="ru-RU"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5" w:line="251" w:lineRule="auto"/>
      <w:ind w:left="153" w:right="232" w:hanging="9"/>
      <w:jc w:val="both"/>
    </w:pPr>
    <w:rPr>
      <w:rFonts w:ascii="Times New Roman" w:eastAsia="Times New Roman" w:hAnsi="Times New Roman" w:cs="Times New Roman"/>
      <w:color w:val="000000"/>
      <w:sz w:val="28"/>
    </w:rPr>
  </w:style>
  <w:style w:type="paragraph" w:styleId="1">
    <w:name w:val="heading 1"/>
    <w:next w:val="a"/>
    <w:link w:val="10"/>
    <w:uiPriority w:val="9"/>
    <w:qFormat/>
    <w:pPr>
      <w:keepNext/>
      <w:keepLines/>
      <w:spacing w:after="0"/>
      <w:ind w:left="2636"/>
      <w:outlineLvl w:val="0"/>
    </w:pPr>
    <w:rPr>
      <w:rFonts w:ascii="Times New Roman" w:eastAsia="Times New Roman" w:hAnsi="Times New Roman" w:cs="Times New Roman"/>
      <w:b/>
      <w:color w:val="000000"/>
      <w:sz w:val="40"/>
    </w:rPr>
  </w:style>
  <w:style w:type="paragraph" w:styleId="2">
    <w:name w:val="heading 2"/>
    <w:next w:val="a"/>
    <w:link w:val="20"/>
    <w:uiPriority w:val="9"/>
    <w:unhideWhenUsed/>
    <w:qFormat/>
    <w:pPr>
      <w:keepNext/>
      <w:keepLines/>
      <w:spacing w:after="0"/>
      <w:ind w:left="729" w:hanging="10"/>
      <w:outlineLvl w:val="1"/>
    </w:pPr>
    <w:rPr>
      <w:rFonts w:ascii="Cambria" w:eastAsia="Cambria" w:hAnsi="Cambria" w:cs="Cambria"/>
      <w:color w:val="365F91"/>
      <w:sz w:val="32"/>
    </w:rPr>
  </w:style>
  <w:style w:type="paragraph" w:styleId="5">
    <w:name w:val="heading 5"/>
    <w:basedOn w:val="a"/>
    <w:next w:val="a"/>
    <w:link w:val="50"/>
    <w:uiPriority w:val="9"/>
    <w:unhideWhenUsed/>
    <w:qFormat/>
    <w:rsid w:val="00540FD7"/>
    <w:pPr>
      <w:keepNext/>
      <w:keepLines/>
      <w:spacing w:before="200" w:after="0" w:line="240" w:lineRule="auto"/>
      <w:ind w:left="0" w:right="0" w:firstLine="0"/>
      <w:outlineLvl w:val="4"/>
    </w:pPr>
    <w:rPr>
      <w:rFonts w:ascii="Cambria" w:hAnsi="Cambria"/>
      <w:color w:val="243F60"/>
      <w:kern w:val="0"/>
      <w:lang w:eastAsia="en-US"/>
      <w14:ligatures w14:val="none"/>
    </w:rPr>
  </w:style>
  <w:style w:type="paragraph" w:styleId="7">
    <w:name w:val="heading 7"/>
    <w:basedOn w:val="a"/>
    <w:next w:val="a"/>
    <w:link w:val="70"/>
    <w:uiPriority w:val="9"/>
    <w:semiHidden/>
    <w:unhideWhenUsed/>
    <w:qFormat/>
    <w:rsid w:val="00540FD7"/>
    <w:pPr>
      <w:keepNext/>
      <w:keepLines/>
      <w:spacing w:before="200" w:after="0" w:line="240" w:lineRule="auto"/>
      <w:ind w:left="0" w:right="0" w:firstLine="0"/>
      <w:outlineLvl w:val="6"/>
    </w:pPr>
    <w:rPr>
      <w:rFonts w:ascii="Cambria" w:hAnsi="Cambria"/>
      <w:i/>
      <w:iCs/>
      <w:color w:val="404040"/>
      <w:kern w:val="0"/>
      <w:lang w:eastAsia="en-US"/>
      <w14:ligatures w14:val="none"/>
    </w:rPr>
  </w:style>
  <w:style w:type="paragraph" w:styleId="8">
    <w:name w:val="heading 8"/>
    <w:basedOn w:val="a"/>
    <w:next w:val="a"/>
    <w:link w:val="80"/>
    <w:uiPriority w:val="9"/>
    <w:semiHidden/>
    <w:unhideWhenUsed/>
    <w:qFormat/>
    <w:rsid w:val="00540FD7"/>
    <w:pPr>
      <w:keepNext/>
      <w:keepLines/>
      <w:spacing w:before="40" w:after="0" w:line="240" w:lineRule="auto"/>
      <w:ind w:left="0" w:right="0" w:firstLine="0"/>
      <w:outlineLvl w:val="7"/>
    </w:pPr>
    <w:rPr>
      <w:rFonts w:ascii="Cambria" w:hAnsi="Cambria"/>
      <w:color w:val="272727"/>
      <w:kern w:val="0"/>
      <w:sz w:val="21"/>
      <w:szCs w:val="21"/>
      <w:lang w:eastAsia="en-US"/>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uiPriority w:val="9"/>
    <w:rPr>
      <w:rFonts w:ascii="Cambria" w:eastAsia="Cambria" w:hAnsi="Cambria" w:cs="Cambria"/>
      <w:color w:val="365F91"/>
      <w:sz w:val="32"/>
    </w:rPr>
  </w:style>
  <w:style w:type="character" w:customStyle="1" w:styleId="10">
    <w:name w:val="Заголовок 1 Знак"/>
    <w:link w:val="1"/>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a4"/>
    <w:uiPriority w:val="99"/>
    <w:unhideWhenUsed/>
    <w:rsid w:val="00762FE2"/>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762FE2"/>
    <w:rPr>
      <w:rFonts w:ascii="Times New Roman" w:eastAsia="Times New Roman" w:hAnsi="Times New Roman" w:cs="Times New Roman"/>
      <w:color w:val="000000"/>
      <w:sz w:val="28"/>
    </w:rPr>
  </w:style>
  <w:style w:type="table" w:styleId="a5">
    <w:name w:val="Table Grid"/>
    <w:basedOn w:val="a1"/>
    <w:uiPriority w:val="39"/>
    <w:rsid w:val="000A52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0">
    <w:name w:val="Заголовок 5 Знак"/>
    <w:basedOn w:val="a0"/>
    <w:link w:val="5"/>
    <w:uiPriority w:val="9"/>
    <w:rsid w:val="00540FD7"/>
    <w:rPr>
      <w:rFonts w:ascii="Cambria" w:eastAsia="Times New Roman" w:hAnsi="Cambria" w:cs="Times New Roman"/>
      <w:color w:val="243F60"/>
      <w:kern w:val="0"/>
      <w:sz w:val="28"/>
      <w:lang w:eastAsia="en-US"/>
      <w14:ligatures w14:val="none"/>
    </w:rPr>
  </w:style>
  <w:style w:type="character" w:customStyle="1" w:styleId="70">
    <w:name w:val="Заголовок 7 Знак"/>
    <w:basedOn w:val="a0"/>
    <w:link w:val="7"/>
    <w:uiPriority w:val="9"/>
    <w:semiHidden/>
    <w:rsid w:val="00540FD7"/>
    <w:rPr>
      <w:rFonts w:ascii="Cambria" w:eastAsia="Times New Roman" w:hAnsi="Cambria" w:cs="Times New Roman"/>
      <w:i/>
      <w:iCs/>
      <w:color w:val="404040"/>
      <w:kern w:val="0"/>
      <w:sz w:val="28"/>
      <w:lang w:eastAsia="en-US"/>
      <w14:ligatures w14:val="none"/>
    </w:rPr>
  </w:style>
  <w:style w:type="character" w:customStyle="1" w:styleId="80">
    <w:name w:val="Заголовок 8 Знак"/>
    <w:basedOn w:val="a0"/>
    <w:link w:val="8"/>
    <w:uiPriority w:val="9"/>
    <w:semiHidden/>
    <w:rsid w:val="00540FD7"/>
    <w:rPr>
      <w:rFonts w:ascii="Cambria" w:eastAsia="Times New Roman" w:hAnsi="Cambria" w:cs="Times New Roman"/>
      <w:color w:val="272727"/>
      <w:kern w:val="0"/>
      <w:sz w:val="21"/>
      <w:szCs w:val="21"/>
      <w:lang w:eastAsia="en-US"/>
      <w14:ligatures w14:val="none"/>
    </w:rPr>
  </w:style>
  <w:style w:type="paragraph" w:styleId="a6">
    <w:name w:val="List Paragraph"/>
    <w:basedOn w:val="a"/>
    <w:link w:val="a7"/>
    <w:uiPriority w:val="34"/>
    <w:qFormat/>
    <w:rsid w:val="00540FD7"/>
    <w:pPr>
      <w:spacing w:after="0" w:line="240" w:lineRule="auto"/>
      <w:ind w:left="720" w:right="0" w:firstLine="0"/>
      <w:contextualSpacing/>
    </w:pPr>
    <w:rPr>
      <w:rFonts w:eastAsia="Calibri"/>
      <w:color w:val="auto"/>
      <w:kern w:val="0"/>
      <w:lang w:eastAsia="en-US"/>
      <w14:ligatures w14:val="none"/>
    </w:rPr>
  </w:style>
  <w:style w:type="character" w:styleId="a8">
    <w:name w:val="Hyperlink"/>
    <w:unhideWhenUsed/>
    <w:rsid w:val="00540FD7"/>
    <w:rPr>
      <w:color w:val="0563C1"/>
      <w:u w:val="single"/>
    </w:rPr>
  </w:style>
  <w:style w:type="paragraph" w:styleId="a9">
    <w:name w:val="footer"/>
    <w:basedOn w:val="a"/>
    <w:link w:val="aa"/>
    <w:uiPriority w:val="99"/>
    <w:unhideWhenUsed/>
    <w:rsid w:val="00540FD7"/>
    <w:pPr>
      <w:tabs>
        <w:tab w:val="center" w:pos="4677"/>
        <w:tab w:val="right" w:pos="9355"/>
      </w:tabs>
      <w:spacing w:after="0" w:line="240" w:lineRule="auto"/>
      <w:ind w:left="0" w:right="0" w:firstLine="0"/>
    </w:pPr>
    <w:rPr>
      <w:rFonts w:eastAsia="Calibri"/>
      <w:color w:val="auto"/>
      <w:kern w:val="0"/>
      <w:lang w:eastAsia="en-US"/>
      <w14:ligatures w14:val="none"/>
    </w:rPr>
  </w:style>
  <w:style w:type="character" w:customStyle="1" w:styleId="aa">
    <w:name w:val="Нижний колонтитул Знак"/>
    <w:basedOn w:val="a0"/>
    <w:link w:val="a9"/>
    <w:uiPriority w:val="99"/>
    <w:rsid w:val="00540FD7"/>
    <w:rPr>
      <w:rFonts w:ascii="Times New Roman" w:eastAsia="Calibri" w:hAnsi="Times New Roman" w:cs="Times New Roman"/>
      <w:kern w:val="0"/>
      <w:sz w:val="28"/>
      <w:lang w:eastAsia="en-US"/>
      <w14:ligatures w14:val="none"/>
    </w:rPr>
  </w:style>
  <w:style w:type="character" w:styleId="ab">
    <w:name w:val="Emphasis"/>
    <w:qFormat/>
    <w:rsid w:val="00540FD7"/>
    <w:rPr>
      <w:i/>
      <w:iCs/>
    </w:rPr>
  </w:style>
  <w:style w:type="character" w:customStyle="1" w:styleId="ac">
    <w:name w:val="Основной текст_"/>
    <w:link w:val="11"/>
    <w:rsid w:val="00540FD7"/>
    <w:rPr>
      <w:rFonts w:ascii="Batang" w:eastAsia="Batang" w:hAnsi="Batang" w:cs="Batang"/>
      <w:sz w:val="25"/>
      <w:szCs w:val="25"/>
      <w:shd w:val="clear" w:color="auto" w:fill="FFFFFF"/>
    </w:rPr>
  </w:style>
  <w:style w:type="paragraph" w:customStyle="1" w:styleId="11">
    <w:name w:val="Основной текст1"/>
    <w:basedOn w:val="a"/>
    <w:link w:val="ac"/>
    <w:rsid w:val="00540FD7"/>
    <w:pPr>
      <w:shd w:val="clear" w:color="auto" w:fill="FFFFFF"/>
      <w:spacing w:after="0" w:line="0" w:lineRule="atLeast"/>
      <w:ind w:left="0" w:right="0" w:firstLine="0"/>
      <w:jc w:val="left"/>
    </w:pPr>
    <w:rPr>
      <w:rFonts w:ascii="Batang" w:eastAsia="Batang" w:hAnsi="Batang" w:cs="Batang"/>
      <w:color w:val="auto"/>
      <w:sz w:val="25"/>
      <w:szCs w:val="25"/>
    </w:rPr>
  </w:style>
  <w:style w:type="paragraph" w:styleId="ad">
    <w:name w:val="Balloon Text"/>
    <w:basedOn w:val="a"/>
    <w:link w:val="ae"/>
    <w:uiPriority w:val="99"/>
    <w:semiHidden/>
    <w:unhideWhenUsed/>
    <w:rsid w:val="00540FD7"/>
    <w:pPr>
      <w:spacing w:after="0" w:line="240" w:lineRule="auto"/>
      <w:ind w:left="0" w:right="0" w:firstLine="0"/>
    </w:pPr>
    <w:rPr>
      <w:rFonts w:ascii="Tahoma" w:eastAsia="Calibri" w:hAnsi="Tahoma" w:cs="Tahoma"/>
      <w:color w:val="auto"/>
      <w:kern w:val="0"/>
      <w:sz w:val="16"/>
      <w:szCs w:val="16"/>
      <w:lang w:eastAsia="en-US"/>
      <w14:ligatures w14:val="none"/>
    </w:rPr>
  </w:style>
  <w:style w:type="character" w:customStyle="1" w:styleId="ae">
    <w:name w:val="Текст выноски Знак"/>
    <w:basedOn w:val="a0"/>
    <w:link w:val="ad"/>
    <w:uiPriority w:val="99"/>
    <w:semiHidden/>
    <w:rsid w:val="00540FD7"/>
    <w:rPr>
      <w:rFonts w:ascii="Tahoma" w:eastAsia="Calibri" w:hAnsi="Tahoma" w:cs="Tahoma"/>
      <w:kern w:val="0"/>
      <w:sz w:val="16"/>
      <w:szCs w:val="16"/>
      <w:lang w:eastAsia="en-US"/>
      <w14:ligatures w14:val="none"/>
    </w:rPr>
  </w:style>
  <w:style w:type="character" w:customStyle="1" w:styleId="a7">
    <w:name w:val="Абзац списка Знак"/>
    <w:link w:val="a6"/>
    <w:uiPriority w:val="34"/>
    <w:locked/>
    <w:rsid w:val="00540FD7"/>
    <w:rPr>
      <w:rFonts w:ascii="Times New Roman" w:eastAsia="Calibri" w:hAnsi="Times New Roman" w:cs="Times New Roman"/>
      <w:kern w:val="0"/>
      <w:sz w:val="28"/>
      <w:lang w:eastAsia="en-US"/>
      <w14:ligatures w14:val="none"/>
    </w:rPr>
  </w:style>
  <w:style w:type="character" w:customStyle="1" w:styleId="21">
    <w:name w:val="Основной текст (2)"/>
    <w:rsid w:val="00540FD7"/>
    <w:rPr>
      <w:rFonts w:ascii="Times New Roman" w:eastAsia="Times New Roman" w:hAnsi="Times New Roman" w:cs="Times New Roman"/>
      <w:b/>
      <w:bCs/>
      <w:i w:val="0"/>
      <w:iCs w:val="0"/>
      <w:smallCaps w:val="0"/>
      <w:strike w:val="0"/>
      <w:color w:val="000000"/>
      <w:spacing w:val="0"/>
      <w:w w:val="100"/>
      <w:position w:val="0"/>
      <w:sz w:val="16"/>
      <w:szCs w:val="16"/>
      <w:u w:val="none"/>
      <w:lang w:val="ru-RU"/>
    </w:rPr>
  </w:style>
  <w:style w:type="paragraph" w:styleId="af">
    <w:name w:val="No Spacing"/>
    <w:autoRedefine/>
    <w:qFormat/>
    <w:rsid w:val="00540FD7"/>
    <w:pPr>
      <w:spacing w:after="0" w:line="240" w:lineRule="auto"/>
      <w:jc w:val="both"/>
    </w:pPr>
    <w:rPr>
      <w:rFonts w:ascii="Times New Roman" w:eastAsia="Calibri" w:hAnsi="Times New Roman" w:cs="Times New Roman"/>
      <w:b/>
      <w:kern w:val="0"/>
      <w:sz w:val="24"/>
      <w:lang w:val="en-US" w:eastAsia="en-US"/>
      <w14:ligatures w14:val="none"/>
    </w:rPr>
  </w:style>
  <w:style w:type="character" w:customStyle="1" w:styleId="af0">
    <w:name w:val="Название Знак"/>
    <w:uiPriority w:val="99"/>
    <w:locked/>
    <w:rsid w:val="00540FD7"/>
    <w:rPr>
      <w:sz w:val="24"/>
      <w:szCs w:val="24"/>
    </w:rPr>
  </w:style>
  <w:style w:type="paragraph" w:styleId="af1">
    <w:name w:val="Body Text Indent"/>
    <w:basedOn w:val="a"/>
    <w:link w:val="af2"/>
    <w:rsid w:val="00540FD7"/>
    <w:pPr>
      <w:spacing w:after="120" w:line="240" w:lineRule="auto"/>
      <w:ind w:left="283" w:right="0" w:firstLine="0"/>
      <w:jc w:val="left"/>
    </w:pPr>
    <w:rPr>
      <w:color w:val="auto"/>
      <w:kern w:val="0"/>
      <w:sz w:val="24"/>
      <w:szCs w:val="24"/>
      <w:lang w:val="x-none" w:eastAsia="x-none"/>
      <w14:ligatures w14:val="none"/>
    </w:rPr>
  </w:style>
  <w:style w:type="character" w:customStyle="1" w:styleId="af2">
    <w:name w:val="Основной текст с отступом Знак"/>
    <w:basedOn w:val="a0"/>
    <w:link w:val="af1"/>
    <w:rsid w:val="00540FD7"/>
    <w:rPr>
      <w:rFonts w:ascii="Times New Roman" w:eastAsia="Times New Roman" w:hAnsi="Times New Roman" w:cs="Times New Roman"/>
      <w:kern w:val="0"/>
      <w:sz w:val="24"/>
      <w:szCs w:val="24"/>
      <w:lang w:val="x-none" w:eastAsia="x-none"/>
      <w14:ligatures w14:val="none"/>
    </w:rPr>
  </w:style>
  <w:style w:type="paragraph" w:customStyle="1" w:styleId="Default">
    <w:name w:val="Default"/>
    <w:rsid w:val="00540FD7"/>
    <w:pPr>
      <w:autoSpaceDE w:val="0"/>
      <w:autoSpaceDN w:val="0"/>
      <w:adjustRightInd w:val="0"/>
      <w:spacing w:after="0" w:line="240" w:lineRule="auto"/>
    </w:pPr>
    <w:rPr>
      <w:rFonts w:ascii="Times New Roman" w:eastAsia="Calibri" w:hAnsi="Times New Roman" w:cs="Times New Roman"/>
      <w:color w:val="000000"/>
      <w:kern w:val="0"/>
      <w:sz w:val="24"/>
      <w:szCs w:val="24"/>
      <w14:ligatures w14:val="none"/>
    </w:rPr>
  </w:style>
  <w:style w:type="character" w:styleId="af3">
    <w:name w:val="Strong"/>
    <w:uiPriority w:val="22"/>
    <w:qFormat/>
    <w:rsid w:val="00540FD7"/>
    <w:rPr>
      <w:rFonts w:ascii="Times New Roman" w:hAnsi="Times New Roman" w:cs="Times New Roman"/>
      <w:b/>
    </w:rPr>
  </w:style>
  <w:style w:type="character" w:customStyle="1" w:styleId="apple-converted-space">
    <w:name w:val="apple-converted-space"/>
    <w:rsid w:val="00540FD7"/>
  </w:style>
  <w:style w:type="paragraph" w:customStyle="1" w:styleId="TableParagraph">
    <w:name w:val="Table Paragraph"/>
    <w:basedOn w:val="a"/>
    <w:uiPriority w:val="1"/>
    <w:qFormat/>
    <w:rsid w:val="00540FD7"/>
    <w:pPr>
      <w:widowControl w:val="0"/>
      <w:autoSpaceDE w:val="0"/>
      <w:autoSpaceDN w:val="0"/>
      <w:spacing w:after="0" w:line="240" w:lineRule="auto"/>
      <w:ind w:left="107" w:right="0" w:firstLine="0"/>
      <w:jc w:val="left"/>
    </w:pPr>
    <w:rPr>
      <w:rFonts w:ascii="Arial" w:eastAsia="Arial" w:hAnsi="Arial" w:cs="Arial"/>
      <w:color w:val="auto"/>
      <w:kern w:val="0"/>
      <w:sz w:val="22"/>
      <w:lang w:val="en-US" w:eastAsia="en-US"/>
      <w14:ligatures w14:val="none"/>
    </w:rPr>
  </w:style>
  <w:style w:type="paragraph" w:styleId="af4">
    <w:name w:val="Body Text"/>
    <w:basedOn w:val="a"/>
    <w:link w:val="af5"/>
    <w:uiPriority w:val="99"/>
    <w:rsid w:val="00540FD7"/>
    <w:pPr>
      <w:spacing w:after="120" w:line="240" w:lineRule="auto"/>
      <w:ind w:left="0" w:right="0" w:firstLine="0"/>
      <w:jc w:val="left"/>
    </w:pPr>
    <w:rPr>
      <w:color w:val="auto"/>
      <w:kern w:val="0"/>
      <w:sz w:val="24"/>
      <w:szCs w:val="24"/>
      <w14:ligatures w14:val="none"/>
    </w:rPr>
  </w:style>
  <w:style w:type="character" w:customStyle="1" w:styleId="af5">
    <w:name w:val="Основной текст Знак"/>
    <w:basedOn w:val="a0"/>
    <w:link w:val="af4"/>
    <w:uiPriority w:val="99"/>
    <w:rsid w:val="00540FD7"/>
    <w:rPr>
      <w:rFonts w:ascii="Times New Roman" w:eastAsia="Times New Roman" w:hAnsi="Times New Roman" w:cs="Times New Roman"/>
      <w:kern w:val="0"/>
      <w:sz w:val="24"/>
      <w:szCs w:val="24"/>
      <w14:ligatures w14:val="none"/>
    </w:rPr>
  </w:style>
  <w:style w:type="paragraph" w:styleId="22">
    <w:name w:val="Body Text 2"/>
    <w:basedOn w:val="a"/>
    <w:link w:val="23"/>
    <w:uiPriority w:val="99"/>
    <w:unhideWhenUsed/>
    <w:rsid w:val="00540FD7"/>
    <w:pPr>
      <w:spacing w:after="120" w:line="480" w:lineRule="auto"/>
      <w:ind w:left="0" w:right="0" w:firstLine="0"/>
    </w:pPr>
    <w:rPr>
      <w:rFonts w:eastAsia="Calibri"/>
      <w:color w:val="auto"/>
      <w:kern w:val="0"/>
      <w:lang w:eastAsia="en-US"/>
      <w14:ligatures w14:val="none"/>
    </w:rPr>
  </w:style>
  <w:style w:type="character" w:customStyle="1" w:styleId="23">
    <w:name w:val="Основной текст 2 Знак"/>
    <w:basedOn w:val="a0"/>
    <w:link w:val="22"/>
    <w:uiPriority w:val="99"/>
    <w:rsid w:val="00540FD7"/>
    <w:rPr>
      <w:rFonts w:ascii="Times New Roman" w:eastAsia="Calibri" w:hAnsi="Times New Roman" w:cs="Times New Roman"/>
      <w:kern w:val="0"/>
      <w:sz w:val="28"/>
      <w:lang w:eastAsia="en-US"/>
      <w14:ligatures w14:val="none"/>
    </w:rPr>
  </w:style>
  <w:style w:type="character" w:customStyle="1" w:styleId="FontStyle11">
    <w:name w:val="Font Style11"/>
    <w:uiPriority w:val="99"/>
    <w:rsid w:val="00540FD7"/>
    <w:rPr>
      <w:rFonts w:ascii="Times New Roman" w:hAnsi="Times New Roman" w:cs="Times New Roman" w:hint="default"/>
      <w:sz w:val="16"/>
    </w:rPr>
  </w:style>
  <w:style w:type="character" w:styleId="af6">
    <w:name w:val="FollowedHyperlink"/>
    <w:uiPriority w:val="99"/>
    <w:semiHidden/>
    <w:unhideWhenUsed/>
    <w:rsid w:val="00540FD7"/>
    <w:rPr>
      <w:color w:val="800080"/>
      <w:u w:val="single"/>
    </w:rPr>
  </w:style>
  <w:style w:type="character" w:customStyle="1" w:styleId="24">
    <w:name w:val="Основной текст (2)_"/>
    <w:link w:val="210"/>
    <w:rsid w:val="00540FD7"/>
    <w:rPr>
      <w:sz w:val="19"/>
      <w:szCs w:val="19"/>
      <w:shd w:val="clear" w:color="auto" w:fill="FFFFFF"/>
    </w:rPr>
  </w:style>
  <w:style w:type="paragraph" w:customStyle="1" w:styleId="210">
    <w:name w:val="Основной текст (2)1"/>
    <w:basedOn w:val="a"/>
    <w:link w:val="24"/>
    <w:rsid w:val="00540FD7"/>
    <w:pPr>
      <w:widowControl w:val="0"/>
      <w:shd w:val="clear" w:color="auto" w:fill="FFFFFF"/>
      <w:spacing w:before="240" w:after="0" w:line="365" w:lineRule="exact"/>
      <w:ind w:left="0" w:right="0" w:hanging="1680"/>
    </w:pPr>
    <w:rPr>
      <w:rFonts w:asciiTheme="minorHAnsi" w:eastAsiaTheme="minorEastAsia" w:hAnsiTheme="minorHAnsi" w:cstheme="minorBidi"/>
      <w:color w:val="auto"/>
      <w:sz w:val="19"/>
      <w:szCs w:val="19"/>
    </w:rPr>
  </w:style>
  <w:style w:type="character" w:customStyle="1" w:styleId="3">
    <w:name w:val="Основной текст (3)_"/>
    <w:link w:val="30"/>
    <w:rsid w:val="00540FD7"/>
    <w:rPr>
      <w:b/>
      <w:bCs/>
      <w:sz w:val="19"/>
      <w:szCs w:val="19"/>
      <w:shd w:val="clear" w:color="auto" w:fill="FFFFFF"/>
    </w:rPr>
  </w:style>
  <w:style w:type="paragraph" w:customStyle="1" w:styleId="30">
    <w:name w:val="Основной текст (3)"/>
    <w:basedOn w:val="a"/>
    <w:link w:val="3"/>
    <w:rsid w:val="00540FD7"/>
    <w:pPr>
      <w:widowControl w:val="0"/>
      <w:shd w:val="clear" w:color="auto" w:fill="FFFFFF"/>
      <w:spacing w:after="180" w:line="221" w:lineRule="exact"/>
      <w:ind w:left="0" w:right="0" w:hanging="1820"/>
      <w:jc w:val="center"/>
    </w:pPr>
    <w:rPr>
      <w:rFonts w:asciiTheme="minorHAnsi" w:eastAsiaTheme="minorEastAsia" w:hAnsiTheme="minorHAnsi" w:cstheme="minorBidi"/>
      <w:b/>
      <w:bCs/>
      <w:color w:val="auto"/>
      <w:sz w:val="19"/>
      <w:szCs w:val="19"/>
    </w:rPr>
  </w:style>
  <w:style w:type="character" w:customStyle="1" w:styleId="12">
    <w:name w:val="Основной текст Знак1"/>
    <w:uiPriority w:val="99"/>
    <w:locked/>
    <w:rsid w:val="00540FD7"/>
    <w:rPr>
      <w:rFonts w:ascii="Times New Roman" w:hAnsi="Times New Roman" w:cs="Times New Roman" w:hint="default"/>
      <w:spacing w:val="2"/>
      <w:shd w:val="clear" w:color="auto" w:fill="FFFFFF"/>
    </w:rPr>
  </w:style>
  <w:style w:type="paragraph" w:styleId="31">
    <w:name w:val="Body Text 3"/>
    <w:basedOn w:val="a"/>
    <w:link w:val="32"/>
    <w:uiPriority w:val="99"/>
    <w:unhideWhenUsed/>
    <w:rsid w:val="00540FD7"/>
    <w:pPr>
      <w:spacing w:after="120" w:line="240" w:lineRule="auto"/>
      <w:ind w:left="0" w:right="0" w:firstLine="0"/>
    </w:pPr>
    <w:rPr>
      <w:rFonts w:eastAsia="Calibri"/>
      <w:color w:val="auto"/>
      <w:kern w:val="0"/>
      <w:sz w:val="16"/>
      <w:szCs w:val="16"/>
      <w:lang w:eastAsia="en-US"/>
      <w14:ligatures w14:val="none"/>
    </w:rPr>
  </w:style>
  <w:style w:type="character" w:customStyle="1" w:styleId="32">
    <w:name w:val="Основной текст 3 Знак"/>
    <w:basedOn w:val="a0"/>
    <w:link w:val="31"/>
    <w:uiPriority w:val="99"/>
    <w:rsid w:val="00540FD7"/>
    <w:rPr>
      <w:rFonts w:ascii="Times New Roman" w:eastAsia="Calibri" w:hAnsi="Times New Roman" w:cs="Times New Roman"/>
      <w:kern w:val="0"/>
      <w:sz w:val="16"/>
      <w:szCs w:val="16"/>
      <w:lang w:eastAsia="en-US"/>
      <w14:ligatures w14:val="none"/>
    </w:rPr>
  </w:style>
  <w:style w:type="paragraph" w:customStyle="1" w:styleId="90">
    <w:name w:val="90"/>
    <w:basedOn w:val="a"/>
    <w:rsid w:val="00540FD7"/>
    <w:pPr>
      <w:autoSpaceDE w:val="0"/>
      <w:autoSpaceDN w:val="0"/>
      <w:spacing w:after="0" w:line="240" w:lineRule="auto"/>
      <w:ind w:left="0" w:right="0" w:firstLine="300"/>
    </w:pPr>
    <w:rPr>
      <w:rFonts w:ascii="TimesUZ" w:hAnsi="TimesUZ"/>
      <w:color w:val="auto"/>
      <w:kern w:val="0"/>
      <w:sz w:val="18"/>
      <w:szCs w:val="18"/>
      <w14:ligatures w14:val="none"/>
    </w:rPr>
  </w:style>
  <w:style w:type="paragraph" w:customStyle="1" w:styleId="af7">
    <w:basedOn w:val="a"/>
    <w:next w:val="af8"/>
    <w:uiPriority w:val="99"/>
    <w:unhideWhenUsed/>
    <w:rsid w:val="00540FD7"/>
    <w:pPr>
      <w:spacing w:before="100" w:beforeAutospacing="1" w:after="100" w:afterAutospacing="1" w:line="240" w:lineRule="auto"/>
      <w:ind w:left="0" w:right="0" w:firstLine="0"/>
      <w:jc w:val="left"/>
    </w:pPr>
    <w:rPr>
      <w:color w:val="auto"/>
      <w:kern w:val="0"/>
      <w:sz w:val="24"/>
      <w:szCs w:val="24"/>
      <w14:ligatures w14:val="none"/>
    </w:rPr>
  </w:style>
  <w:style w:type="paragraph" w:styleId="af8">
    <w:name w:val="Normal (Web)"/>
    <w:basedOn w:val="a"/>
    <w:uiPriority w:val="99"/>
    <w:semiHidden/>
    <w:unhideWhenUsed/>
    <w:rsid w:val="00540FD7"/>
    <w:rPr>
      <w:sz w:val="24"/>
      <w:szCs w:val="24"/>
    </w:rPr>
  </w:style>
  <w:style w:type="character" w:customStyle="1" w:styleId="25">
    <w:name w:val="Заголовок №2_"/>
    <w:link w:val="26"/>
    <w:rsid w:val="00540FD7"/>
    <w:rPr>
      <w:b/>
      <w:bCs/>
      <w:color w:val="423F45"/>
      <w:sz w:val="19"/>
      <w:szCs w:val="19"/>
    </w:rPr>
  </w:style>
  <w:style w:type="paragraph" w:customStyle="1" w:styleId="26">
    <w:name w:val="Заголовок №2"/>
    <w:basedOn w:val="a"/>
    <w:link w:val="25"/>
    <w:rsid w:val="00540FD7"/>
    <w:pPr>
      <w:widowControl w:val="0"/>
      <w:spacing w:after="0" w:line="276" w:lineRule="auto"/>
      <w:ind w:left="0" w:right="0" w:firstLine="270"/>
      <w:jc w:val="left"/>
      <w:outlineLvl w:val="1"/>
    </w:pPr>
    <w:rPr>
      <w:rFonts w:asciiTheme="minorHAnsi" w:eastAsiaTheme="minorEastAsia" w:hAnsiTheme="minorHAnsi" w:cstheme="minorBidi"/>
      <w:b/>
      <w:bCs/>
      <w:color w:val="423F45"/>
      <w:sz w:val="19"/>
      <w:szCs w:val="19"/>
    </w:rPr>
  </w:style>
  <w:style w:type="paragraph" w:styleId="13">
    <w:name w:val="toc 1"/>
    <w:basedOn w:val="a"/>
    <w:next w:val="a"/>
    <w:autoRedefine/>
    <w:uiPriority w:val="39"/>
    <w:rsid w:val="00540FD7"/>
    <w:pPr>
      <w:spacing w:after="0" w:line="240" w:lineRule="auto"/>
      <w:ind w:left="0" w:right="0" w:firstLine="0"/>
      <w:jc w:val="left"/>
    </w:pPr>
    <w:rPr>
      <w:rFonts w:ascii="PANDA Times UZ" w:eastAsia="Calibri" w:hAnsi="PANDA Times UZ" w:cs="Arial"/>
      <w:b/>
      <w:kern w:val="0"/>
      <w:sz w:val="32"/>
      <w:szCs w:val="44"/>
      <w14:ligatures w14:val="none"/>
    </w:rPr>
  </w:style>
  <w:style w:type="paragraph" w:styleId="af9">
    <w:name w:val="TOC Heading"/>
    <w:basedOn w:val="1"/>
    <w:next w:val="a"/>
    <w:uiPriority w:val="39"/>
    <w:unhideWhenUsed/>
    <w:qFormat/>
    <w:rsid w:val="00540FD7"/>
    <w:pPr>
      <w:spacing w:before="240"/>
      <w:ind w:left="0"/>
      <w:outlineLvl w:val="9"/>
    </w:pPr>
    <w:rPr>
      <w:rFonts w:asciiTheme="majorHAnsi" w:eastAsiaTheme="majorEastAsia" w:hAnsiTheme="majorHAnsi" w:cstheme="majorBidi"/>
      <w:b w:val="0"/>
      <w:color w:val="2F5496" w:themeColor="accent1" w:themeShade="BF"/>
      <w:kern w:val="0"/>
      <w:sz w:val="32"/>
      <w:szCs w:val="32"/>
      <w:lang w:val="en-US" w:eastAsia="en-US"/>
      <w14:ligatures w14:val="none"/>
    </w:rPr>
  </w:style>
  <w:style w:type="paragraph" w:customStyle="1" w:styleId="afa">
    <w:name w:val="a"/>
    <w:rsid w:val="00B1594F"/>
    <w:pPr>
      <w:autoSpaceDE w:val="0"/>
      <w:autoSpaceDN w:val="0"/>
      <w:spacing w:after="0" w:line="240" w:lineRule="auto"/>
      <w:ind w:firstLine="300"/>
      <w:jc w:val="both"/>
    </w:pPr>
    <w:rPr>
      <w:rFonts w:ascii="TimesUZ" w:eastAsia="Times New Roman" w:hAnsi="TimesUZ" w:cs="Times New Roman"/>
      <w:color w:val="000000"/>
      <w:kern w:val="0"/>
      <w:sz w:val="20"/>
      <w:szCs w:val="20"/>
      <w:lang w:eastAsia="zh-CN"/>
      <w14:ligatures w14:val="none"/>
    </w:rPr>
  </w:style>
  <w:style w:type="paragraph" w:customStyle="1" w:styleId="101">
    <w:name w:val="101"/>
    <w:basedOn w:val="a"/>
    <w:rsid w:val="00B1594F"/>
    <w:pPr>
      <w:autoSpaceDE w:val="0"/>
      <w:autoSpaceDN w:val="0"/>
      <w:spacing w:after="0" w:line="240" w:lineRule="auto"/>
      <w:ind w:left="0" w:right="0" w:firstLine="300"/>
    </w:pPr>
    <w:rPr>
      <w:rFonts w:ascii="TimesUZ" w:hAnsi="TimesUZ"/>
      <w:color w:val="auto"/>
      <w:kern w:val="0"/>
      <w:sz w:val="40"/>
      <w:szCs w:val="40"/>
      <w14:ligatures w14:val="none"/>
    </w:rPr>
  </w:style>
  <w:style w:type="paragraph" w:customStyle="1" w:styleId="Matn">
    <w:name w:val="Matn"/>
    <w:basedOn w:val="a"/>
    <w:link w:val="Matn0"/>
    <w:qFormat/>
    <w:rsid w:val="00B1594F"/>
    <w:pPr>
      <w:spacing w:after="0" w:line="360" w:lineRule="auto"/>
      <w:ind w:left="0" w:right="0" w:firstLine="709"/>
    </w:pPr>
    <w:rPr>
      <w:rFonts w:eastAsia="Calibri"/>
      <w:color w:val="auto"/>
      <w:kern w:val="0"/>
      <w:szCs w:val="28"/>
      <w:lang w:val="uz-Cyrl-UZ" w:eastAsia="en-US"/>
      <w14:ligatures w14:val="none"/>
    </w:rPr>
  </w:style>
  <w:style w:type="character" w:customStyle="1" w:styleId="Matn0">
    <w:name w:val="Matn Знак"/>
    <w:link w:val="Matn"/>
    <w:rsid w:val="00B1594F"/>
    <w:rPr>
      <w:rFonts w:ascii="Times New Roman" w:eastAsia="Calibri" w:hAnsi="Times New Roman" w:cs="Times New Roman"/>
      <w:kern w:val="0"/>
      <w:sz w:val="28"/>
      <w:szCs w:val="28"/>
      <w:lang w:val="uz-Cyrl-UZ"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4.jpeg"/><Relationship Id="rId42" Type="http://schemas.openxmlformats.org/officeDocument/2006/relationships/image" Target="media/image20.jp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82.jpeg"/><Relationship Id="rId107" Type="http://schemas.openxmlformats.org/officeDocument/2006/relationships/image" Target="media/image100.jpeg"/><Relationship Id="rId11" Type="http://schemas.openxmlformats.org/officeDocument/2006/relationships/image" Target="media/image4.jpg"/><Relationship Id="rId32" Type="http://schemas.openxmlformats.org/officeDocument/2006/relationships/image" Target="media/image15.jpg"/><Relationship Id="rId53" Type="http://schemas.openxmlformats.org/officeDocument/2006/relationships/image" Target="media/image26.png"/><Relationship Id="rId74" Type="http://schemas.openxmlformats.org/officeDocument/2006/relationships/image" Target="media/image36.jp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settings" Target="settings.xml"/><Relationship Id="rId95" Type="http://schemas.openxmlformats.org/officeDocument/2006/relationships/image" Target="media/image49.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1.jpg"/><Relationship Id="rId48" Type="http://schemas.openxmlformats.org/officeDocument/2006/relationships/image" Target="media/image23.jpg"/><Relationship Id="rId64" Type="http://schemas.openxmlformats.org/officeDocument/2006/relationships/image" Target="media/image31.jpg"/><Relationship Id="rId69" Type="http://schemas.openxmlformats.org/officeDocument/2006/relationships/image" Target="media/image62.pn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72.png"/><Relationship Id="rId139" Type="http://schemas.openxmlformats.org/officeDocument/2006/relationships/image" Target="media/image83.png"/><Relationship Id="rId80" Type="http://schemas.openxmlformats.org/officeDocument/2006/relationships/image" Target="media/image43.pn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header" Target="header3.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0.png"/><Relationship Id="rId103" Type="http://schemas.openxmlformats.org/officeDocument/2006/relationships/image" Target="media/image96.png"/><Relationship Id="rId108" Type="http://schemas.openxmlformats.org/officeDocument/2006/relationships/image" Target="media/image101.jpeg"/><Relationship Id="rId124" Type="http://schemas.openxmlformats.org/officeDocument/2006/relationships/image" Target="media/image64.jp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34.jpg"/><Relationship Id="rId75" Type="http://schemas.openxmlformats.org/officeDocument/2006/relationships/image" Target="media/image37.png"/><Relationship Id="rId91" Type="http://schemas.openxmlformats.org/officeDocument/2006/relationships/image" Target="media/image84.jpeg"/><Relationship Id="rId96" Type="http://schemas.openxmlformats.org/officeDocument/2006/relationships/image" Target="media/image50.png"/><Relationship Id="rId140" Type="http://schemas.openxmlformats.org/officeDocument/2006/relationships/image" Target="media/image84.png"/><Relationship Id="rId145"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24.png"/><Relationship Id="rId114" Type="http://schemas.openxmlformats.org/officeDocument/2006/relationships/image" Target="media/image107.jpeg"/><Relationship Id="rId119" Type="http://schemas.openxmlformats.org/officeDocument/2006/relationships/image" Target="media/image112.png"/><Relationship Id="rId44" Type="http://schemas.openxmlformats.org/officeDocument/2006/relationships/image" Target="media/image22.png"/><Relationship Id="rId60" Type="http://schemas.openxmlformats.org/officeDocument/2006/relationships/image" Target="media/image53.jpeg"/><Relationship Id="rId65" Type="http://schemas.openxmlformats.org/officeDocument/2006/relationships/image" Target="media/image32.jp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68.png"/><Relationship Id="rId135" Type="http://schemas.openxmlformats.org/officeDocument/2006/relationships/image" Target="media/image73.jpg"/><Relationship Id="rId151" Type="http://schemas.openxmlformats.org/officeDocument/2006/relationships/header" Target="header1.xml"/><Relationship Id="rId156" Type="http://schemas.openxmlformats.org/officeDocument/2006/relationships/footer" Target="footer3.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38.png"/><Relationship Id="rId97" Type="http://schemas.openxmlformats.org/officeDocument/2006/relationships/image" Target="media/image51.png"/><Relationship Id="rId104" Type="http://schemas.openxmlformats.org/officeDocument/2006/relationships/image" Target="media/image53.jpg"/><Relationship Id="rId120" Type="http://schemas.openxmlformats.org/officeDocument/2006/relationships/image" Target="media/image61.png"/><Relationship Id="rId125" Type="http://schemas.openxmlformats.org/officeDocument/2006/relationships/image" Target="media/image65.jpg"/><Relationship Id="rId141" Type="http://schemas.openxmlformats.org/officeDocument/2006/relationships/image" Target="media/image86.jpeg"/><Relationship Id="rId146" Type="http://schemas.openxmlformats.org/officeDocument/2006/relationships/image" Target="media/image91.jp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33.png"/><Relationship Id="rId87" Type="http://schemas.openxmlformats.org/officeDocument/2006/relationships/image" Target="media/image80.png"/><Relationship Id="rId110" Type="http://schemas.openxmlformats.org/officeDocument/2006/relationships/image" Target="media/image56.jpg"/><Relationship Id="rId115" Type="http://schemas.openxmlformats.org/officeDocument/2006/relationships/image" Target="media/image108.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header" Target="header2.xml"/><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27.jpg"/><Relationship Id="rId77" Type="http://schemas.openxmlformats.org/officeDocument/2006/relationships/image" Target="media/image39.png"/><Relationship Id="rId100" Type="http://schemas.openxmlformats.org/officeDocument/2006/relationships/image" Target="media/image93.png"/><Relationship Id="rId105" Type="http://schemas.openxmlformats.org/officeDocument/2006/relationships/image" Target="media/image54.jpg"/><Relationship Id="rId126"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98" Type="http://schemas.openxmlformats.org/officeDocument/2006/relationships/image" Target="media/image52.png"/><Relationship Id="rId121" Type="http://schemas.openxmlformats.org/officeDocument/2006/relationships/image" Target="media/image63.png"/><Relationship Id="rId142"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59.jpg"/><Relationship Id="rId137" Type="http://schemas.openxmlformats.org/officeDocument/2006/relationships/image" Target="media/image81.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44.jpg"/><Relationship Id="rId111" Type="http://schemas.openxmlformats.org/officeDocument/2006/relationships/image" Target="media/image57.jpg"/><Relationship Id="rId132" Type="http://schemas.openxmlformats.org/officeDocument/2006/relationships/image" Target="media/image70.jpg"/><Relationship Id="rId153" Type="http://schemas.openxmlformats.org/officeDocument/2006/relationships/footer" Target="footer1.xml"/><Relationship Id="rId15" Type="http://schemas.openxmlformats.org/officeDocument/2006/relationships/image" Target="media/image8.jpg"/><Relationship Id="rId36" Type="http://schemas.openxmlformats.org/officeDocument/2006/relationships/image" Target="media/image17.jpg"/><Relationship Id="rId57" Type="http://schemas.openxmlformats.org/officeDocument/2006/relationships/image" Target="media/image28.jpg"/><Relationship Id="rId106" Type="http://schemas.openxmlformats.org/officeDocument/2006/relationships/image" Target="media/image55.png"/><Relationship Id="rId127" Type="http://schemas.openxmlformats.org/officeDocument/2006/relationships/image" Target="media/image120.jpeg"/><Relationship Id="rId10" Type="http://schemas.openxmlformats.org/officeDocument/2006/relationships/image" Target="media/image3.jpg"/><Relationship Id="rId31" Type="http://schemas.openxmlformats.org/officeDocument/2006/relationships/image" Target="media/image14.jpg"/><Relationship Id="rId52" Type="http://schemas.openxmlformats.org/officeDocument/2006/relationships/image" Target="media/image25.png"/><Relationship Id="rId73" Type="http://schemas.openxmlformats.org/officeDocument/2006/relationships/image" Target="media/image66.png"/><Relationship Id="rId78" Type="http://schemas.openxmlformats.org/officeDocument/2006/relationships/image" Target="media/image41.png"/><Relationship Id="rId94" Type="http://schemas.openxmlformats.org/officeDocument/2006/relationships/image" Target="media/image47.jp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2.jpg"/><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45.jpg"/><Relationship Id="rId112" Type="http://schemas.openxmlformats.org/officeDocument/2006/relationships/image" Target="media/image58.png"/><Relationship Id="rId133" Type="http://schemas.openxmlformats.org/officeDocument/2006/relationships/image" Target="media/image71.png"/><Relationship Id="rId154" Type="http://schemas.openxmlformats.org/officeDocument/2006/relationships/footer" Target="footer2.xml"/><Relationship Id="rId16" Type="http://schemas.openxmlformats.org/officeDocument/2006/relationships/image" Target="media/image9.jpg"/><Relationship Id="rId37" Type="http://schemas.openxmlformats.org/officeDocument/2006/relationships/image" Target="media/image18.jpg"/><Relationship Id="rId58" Type="http://schemas.openxmlformats.org/officeDocument/2006/relationships/image" Target="media/image29.jpg"/><Relationship Id="rId79" Type="http://schemas.openxmlformats.org/officeDocument/2006/relationships/image" Target="media/image4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89.jpg"/><Relationship Id="rId90"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D132E-9CA7-4940-AD5A-420052185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13</Pages>
  <Words>2844</Words>
  <Characters>16216</Characters>
  <Application>Microsoft Office Word</Application>
  <DocSecurity>0</DocSecurity>
  <Lines>135</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Admin</cp:lastModifiedBy>
  <cp:revision>53</cp:revision>
  <cp:lastPrinted>2023-10-12T05:23:00Z</cp:lastPrinted>
  <dcterms:created xsi:type="dcterms:W3CDTF">2024-08-14T18:04:00Z</dcterms:created>
  <dcterms:modified xsi:type="dcterms:W3CDTF">2024-08-15T04:08:00Z</dcterms:modified>
</cp:coreProperties>
</file>